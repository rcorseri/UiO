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629B8" w14:textId="09E4318F" w:rsidR="008006DA" w:rsidRPr="005518CF" w:rsidRDefault="005518CF" w:rsidP="0006251E">
      <w:pPr>
        <w:jc w:val="center"/>
        <w:rPr>
          <w:rFonts w:ascii="Arial" w:hAnsi="Arial" w:cs="Arial"/>
          <w:sz w:val="32"/>
          <w:szCs w:val="32"/>
        </w:rPr>
      </w:pPr>
      <w:r w:rsidRPr="005518CF">
        <w:rPr>
          <w:rFonts w:ascii="Arial" w:hAnsi="Arial" w:cs="Arial"/>
          <w:sz w:val="32"/>
          <w:szCs w:val="32"/>
        </w:rPr>
        <w:t>Univ</w:t>
      </w:r>
      <w:r>
        <w:rPr>
          <w:rFonts w:ascii="Arial" w:hAnsi="Arial" w:cs="Arial"/>
          <w:sz w:val="32"/>
          <w:szCs w:val="32"/>
        </w:rPr>
        <w:t>ersity of Oslo</w:t>
      </w:r>
    </w:p>
    <w:p w14:paraId="4DA2D41E" w14:textId="7AB05D69" w:rsidR="0006251E" w:rsidRPr="005518CF" w:rsidRDefault="0006251E" w:rsidP="0006251E">
      <w:pPr>
        <w:jc w:val="center"/>
        <w:rPr>
          <w:rFonts w:ascii="Arial" w:hAnsi="Arial" w:cs="Arial"/>
          <w:sz w:val="32"/>
          <w:szCs w:val="32"/>
        </w:rPr>
      </w:pPr>
    </w:p>
    <w:p w14:paraId="5AFC6F2B" w14:textId="21419F5D" w:rsidR="0006251E" w:rsidRPr="005518CF" w:rsidRDefault="0006251E" w:rsidP="0006251E">
      <w:pPr>
        <w:jc w:val="center"/>
        <w:rPr>
          <w:rFonts w:ascii="Arial" w:hAnsi="Arial" w:cs="Arial"/>
          <w:sz w:val="32"/>
          <w:szCs w:val="32"/>
        </w:rPr>
      </w:pPr>
    </w:p>
    <w:p w14:paraId="6D8B64FC" w14:textId="17AE0C37" w:rsidR="0006251E" w:rsidRPr="005518CF" w:rsidRDefault="0006251E" w:rsidP="0006251E">
      <w:pPr>
        <w:jc w:val="center"/>
        <w:rPr>
          <w:rFonts w:ascii="Arial" w:hAnsi="Arial" w:cs="Arial"/>
          <w:sz w:val="32"/>
          <w:szCs w:val="32"/>
        </w:rPr>
      </w:pPr>
    </w:p>
    <w:p w14:paraId="0B17466B" w14:textId="16F51F56" w:rsidR="0006251E" w:rsidRPr="005518CF" w:rsidRDefault="0006251E" w:rsidP="0006251E">
      <w:pPr>
        <w:jc w:val="center"/>
        <w:rPr>
          <w:rFonts w:ascii="Arial" w:hAnsi="Arial" w:cs="Arial"/>
          <w:sz w:val="32"/>
          <w:szCs w:val="32"/>
        </w:rPr>
      </w:pPr>
    </w:p>
    <w:p w14:paraId="54BFDD04" w14:textId="5F8EB3D3" w:rsidR="0006251E" w:rsidRPr="005518CF" w:rsidRDefault="0006251E" w:rsidP="0006251E">
      <w:pPr>
        <w:jc w:val="center"/>
        <w:rPr>
          <w:rFonts w:ascii="Arial" w:hAnsi="Arial" w:cs="Arial"/>
          <w:sz w:val="32"/>
          <w:szCs w:val="32"/>
        </w:rPr>
      </w:pPr>
    </w:p>
    <w:p w14:paraId="00958989" w14:textId="03CA051F" w:rsidR="0006251E" w:rsidRPr="005518CF" w:rsidRDefault="0006251E" w:rsidP="0006251E">
      <w:pPr>
        <w:jc w:val="center"/>
        <w:rPr>
          <w:rFonts w:ascii="Arial" w:hAnsi="Arial" w:cs="Arial"/>
          <w:sz w:val="32"/>
          <w:szCs w:val="32"/>
        </w:rPr>
      </w:pPr>
    </w:p>
    <w:p w14:paraId="78331A27" w14:textId="39DBB33F" w:rsidR="0006251E" w:rsidRPr="005518CF" w:rsidRDefault="0006251E" w:rsidP="0006251E">
      <w:pPr>
        <w:jc w:val="center"/>
        <w:rPr>
          <w:rFonts w:ascii="Arial" w:hAnsi="Arial" w:cs="Arial"/>
          <w:b/>
          <w:bCs/>
          <w:sz w:val="48"/>
          <w:szCs w:val="48"/>
        </w:rPr>
      </w:pPr>
      <w:r w:rsidRPr="005518CF">
        <w:rPr>
          <w:rFonts w:ascii="Arial" w:hAnsi="Arial" w:cs="Arial"/>
          <w:b/>
          <w:bCs/>
          <w:sz w:val="48"/>
          <w:szCs w:val="48"/>
        </w:rPr>
        <w:t xml:space="preserve">Project </w:t>
      </w:r>
      <w:r w:rsidR="000E6390">
        <w:rPr>
          <w:rFonts w:ascii="Arial" w:hAnsi="Arial" w:cs="Arial"/>
          <w:b/>
          <w:bCs/>
          <w:sz w:val="48"/>
          <w:szCs w:val="48"/>
        </w:rPr>
        <w:t>2</w:t>
      </w:r>
    </w:p>
    <w:p w14:paraId="002077A7" w14:textId="77777777" w:rsidR="0006251E" w:rsidRPr="005518CF" w:rsidRDefault="0006251E" w:rsidP="0006251E">
      <w:pPr>
        <w:jc w:val="center"/>
        <w:rPr>
          <w:rFonts w:ascii="Arial" w:hAnsi="Arial" w:cs="Arial"/>
          <w:b/>
          <w:bCs/>
          <w:sz w:val="48"/>
          <w:szCs w:val="48"/>
        </w:rPr>
      </w:pPr>
    </w:p>
    <w:p w14:paraId="0F8C4CA8" w14:textId="789AEFE5" w:rsidR="0006251E" w:rsidRPr="005518CF" w:rsidRDefault="0006251E" w:rsidP="0006251E">
      <w:pPr>
        <w:jc w:val="center"/>
        <w:rPr>
          <w:rFonts w:ascii="Arial" w:hAnsi="Arial" w:cs="Arial"/>
          <w:b/>
          <w:bCs/>
          <w:sz w:val="48"/>
          <w:szCs w:val="48"/>
        </w:rPr>
      </w:pPr>
      <w:r w:rsidRPr="005518CF">
        <w:rPr>
          <w:rFonts w:ascii="Arial" w:hAnsi="Arial" w:cs="Arial"/>
          <w:b/>
          <w:bCs/>
          <w:sz w:val="48"/>
          <w:szCs w:val="48"/>
        </w:rPr>
        <w:t>FYS-STK4155</w:t>
      </w:r>
    </w:p>
    <w:p w14:paraId="6AF2272A" w14:textId="66D571F6" w:rsidR="0006251E" w:rsidRPr="00961755" w:rsidRDefault="0006251E" w:rsidP="0006251E">
      <w:pPr>
        <w:jc w:val="center"/>
        <w:rPr>
          <w:rFonts w:ascii="Arial" w:hAnsi="Arial" w:cs="Arial"/>
          <w:sz w:val="48"/>
          <w:szCs w:val="48"/>
        </w:rPr>
      </w:pPr>
    </w:p>
    <w:p w14:paraId="2581E660" w14:textId="288FFEA7" w:rsidR="0006251E" w:rsidRPr="0006251E" w:rsidRDefault="0044069C" w:rsidP="0006251E">
      <w:pPr>
        <w:jc w:val="center"/>
        <w:rPr>
          <w:rFonts w:ascii="Arial" w:hAnsi="Arial" w:cs="Arial"/>
          <w:sz w:val="24"/>
          <w:szCs w:val="24"/>
        </w:rPr>
      </w:pPr>
      <w:r>
        <w:rPr>
          <w:rFonts w:ascii="Arial" w:hAnsi="Arial" w:cs="Arial"/>
          <w:sz w:val="24"/>
          <w:szCs w:val="24"/>
        </w:rPr>
        <w:t xml:space="preserve">José </w:t>
      </w:r>
      <w:r w:rsidR="0006251E" w:rsidRPr="0006251E">
        <w:rPr>
          <w:rFonts w:ascii="Arial" w:hAnsi="Arial" w:cs="Arial"/>
          <w:sz w:val="24"/>
          <w:szCs w:val="24"/>
        </w:rPr>
        <w:t>Luis Barreiro Tom</w:t>
      </w:r>
      <w:r w:rsidR="002D4C26" w:rsidRPr="002D4C26">
        <w:rPr>
          <w:rFonts w:ascii="Arial" w:hAnsi="Arial" w:cs="Arial"/>
          <w:sz w:val="24"/>
          <w:szCs w:val="24"/>
        </w:rPr>
        <w:t>é</w:t>
      </w:r>
    </w:p>
    <w:p w14:paraId="5F624588" w14:textId="2D4679A2" w:rsidR="0006251E" w:rsidRPr="0006251E" w:rsidRDefault="0006251E" w:rsidP="0006251E">
      <w:pPr>
        <w:jc w:val="center"/>
        <w:rPr>
          <w:rFonts w:ascii="Arial" w:hAnsi="Arial" w:cs="Arial"/>
          <w:sz w:val="24"/>
          <w:szCs w:val="24"/>
        </w:rPr>
      </w:pPr>
      <w:r w:rsidRPr="0006251E">
        <w:rPr>
          <w:rFonts w:ascii="Arial" w:hAnsi="Arial" w:cs="Arial"/>
          <w:sz w:val="24"/>
          <w:szCs w:val="24"/>
        </w:rPr>
        <w:t>Romain Corseri</w:t>
      </w:r>
    </w:p>
    <w:p w14:paraId="03B51060" w14:textId="5441E227" w:rsidR="0006251E" w:rsidRDefault="0006251E" w:rsidP="0006251E">
      <w:pPr>
        <w:jc w:val="center"/>
        <w:rPr>
          <w:rFonts w:ascii="Arial" w:hAnsi="Arial" w:cs="Arial"/>
          <w:i/>
          <w:iCs/>
          <w:sz w:val="24"/>
          <w:szCs w:val="24"/>
        </w:rPr>
      </w:pPr>
    </w:p>
    <w:p w14:paraId="7E8DE39B" w14:textId="2461B1AA" w:rsidR="0006251E" w:rsidRDefault="0006251E" w:rsidP="0006251E">
      <w:pPr>
        <w:jc w:val="center"/>
        <w:rPr>
          <w:rFonts w:ascii="Arial" w:hAnsi="Arial" w:cs="Arial"/>
          <w:i/>
          <w:iCs/>
          <w:sz w:val="24"/>
          <w:szCs w:val="24"/>
        </w:rPr>
      </w:pPr>
    </w:p>
    <w:p w14:paraId="52E98014" w14:textId="62E35761" w:rsidR="0006251E" w:rsidRDefault="0006251E" w:rsidP="0006251E">
      <w:pPr>
        <w:jc w:val="center"/>
        <w:rPr>
          <w:rFonts w:ascii="Arial" w:hAnsi="Arial" w:cs="Arial"/>
          <w:i/>
          <w:iCs/>
          <w:sz w:val="24"/>
          <w:szCs w:val="24"/>
        </w:rPr>
      </w:pPr>
    </w:p>
    <w:p w14:paraId="469C1574" w14:textId="6CEFEE96" w:rsidR="0006251E" w:rsidRDefault="0006251E" w:rsidP="0006251E">
      <w:pPr>
        <w:jc w:val="center"/>
        <w:rPr>
          <w:rFonts w:ascii="Arial" w:hAnsi="Arial" w:cs="Arial"/>
          <w:sz w:val="24"/>
          <w:szCs w:val="24"/>
        </w:rPr>
      </w:pPr>
    </w:p>
    <w:p w14:paraId="4BA0DC77" w14:textId="75369153" w:rsidR="0006251E" w:rsidRDefault="0006251E" w:rsidP="0006251E">
      <w:pPr>
        <w:jc w:val="center"/>
        <w:rPr>
          <w:rFonts w:ascii="Arial" w:hAnsi="Arial" w:cs="Arial"/>
          <w:sz w:val="24"/>
          <w:szCs w:val="24"/>
        </w:rPr>
      </w:pPr>
    </w:p>
    <w:p w14:paraId="49722406" w14:textId="3ADCD239" w:rsidR="0006251E" w:rsidRDefault="0006251E" w:rsidP="0006251E">
      <w:pPr>
        <w:jc w:val="center"/>
        <w:rPr>
          <w:rFonts w:ascii="Arial" w:hAnsi="Arial" w:cs="Arial"/>
          <w:sz w:val="24"/>
          <w:szCs w:val="24"/>
        </w:rPr>
      </w:pPr>
    </w:p>
    <w:p w14:paraId="44799898" w14:textId="07DFC86D" w:rsidR="0006251E" w:rsidRDefault="0006251E" w:rsidP="0006251E">
      <w:pPr>
        <w:jc w:val="center"/>
        <w:rPr>
          <w:rFonts w:ascii="Arial" w:hAnsi="Arial" w:cs="Arial"/>
          <w:sz w:val="24"/>
          <w:szCs w:val="24"/>
        </w:rPr>
      </w:pPr>
    </w:p>
    <w:p w14:paraId="2F18C2D5" w14:textId="63F738EC" w:rsidR="0006251E" w:rsidRDefault="0006251E" w:rsidP="0006251E">
      <w:pPr>
        <w:jc w:val="center"/>
        <w:rPr>
          <w:rFonts w:ascii="Arial" w:hAnsi="Arial" w:cs="Arial"/>
          <w:sz w:val="24"/>
          <w:szCs w:val="24"/>
        </w:rPr>
      </w:pPr>
    </w:p>
    <w:p w14:paraId="1E4FA3E2" w14:textId="704EC906" w:rsidR="0006251E" w:rsidRDefault="0006251E" w:rsidP="0006251E">
      <w:pPr>
        <w:jc w:val="center"/>
        <w:rPr>
          <w:rFonts w:ascii="Arial" w:hAnsi="Arial" w:cs="Arial"/>
          <w:sz w:val="24"/>
          <w:szCs w:val="24"/>
        </w:rPr>
      </w:pPr>
    </w:p>
    <w:p w14:paraId="1982E6AA" w14:textId="4DD7C86C" w:rsidR="0006251E" w:rsidRDefault="0006251E" w:rsidP="0006251E">
      <w:pPr>
        <w:jc w:val="center"/>
        <w:rPr>
          <w:rFonts w:ascii="Arial" w:hAnsi="Arial" w:cs="Arial"/>
          <w:sz w:val="24"/>
          <w:szCs w:val="24"/>
        </w:rPr>
      </w:pPr>
    </w:p>
    <w:p w14:paraId="4C95E775" w14:textId="33544BFE" w:rsidR="0006251E" w:rsidRDefault="00493712" w:rsidP="0006251E">
      <w:pPr>
        <w:jc w:val="center"/>
        <w:rPr>
          <w:rFonts w:ascii="Arial" w:hAnsi="Arial" w:cs="Arial"/>
          <w:sz w:val="24"/>
          <w:szCs w:val="24"/>
        </w:rPr>
      </w:pPr>
      <w:r>
        <w:rPr>
          <w:rFonts w:ascii="Arial" w:hAnsi="Arial" w:cs="Arial"/>
          <w:sz w:val="24"/>
          <w:szCs w:val="24"/>
        </w:rPr>
        <w:t>November</w:t>
      </w:r>
      <w:r w:rsidR="0006251E">
        <w:rPr>
          <w:rFonts w:ascii="Arial" w:hAnsi="Arial" w:cs="Arial"/>
          <w:sz w:val="24"/>
          <w:szCs w:val="24"/>
        </w:rPr>
        <w:t xml:space="preserve"> </w:t>
      </w:r>
      <w:r w:rsidR="000E6390">
        <w:rPr>
          <w:rFonts w:ascii="Arial" w:hAnsi="Arial" w:cs="Arial"/>
          <w:sz w:val="24"/>
          <w:szCs w:val="24"/>
        </w:rPr>
        <w:t>1</w:t>
      </w:r>
      <w:r w:rsidR="008566F1">
        <w:rPr>
          <w:rFonts w:ascii="Arial" w:hAnsi="Arial" w:cs="Arial"/>
          <w:sz w:val="24"/>
          <w:szCs w:val="24"/>
        </w:rPr>
        <w:t>8</w:t>
      </w:r>
      <w:r w:rsidR="00AD2094">
        <w:rPr>
          <w:rFonts w:ascii="Arial" w:hAnsi="Arial" w:cs="Arial"/>
          <w:sz w:val="24"/>
          <w:szCs w:val="24"/>
        </w:rPr>
        <w:t xml:space="preserve">, </w:t>
      </w:r>
      <w:r w:rsidR="0006251E">
        <w:rPr>
          <w:rFonts w:ascii="Arial" w:hAnsi="Arial" w:cs="Arial"/>
          <w:sz w:val="24"/>
          <w:szCs w:val="24"/>
        </w:rPr>
        <w:t>2022</w:t>
      </w:r>
      <w:r w:rsidR="0006251E">
        <w:rPr>
          <w:rFonts w:ascii="Arial" w:hAnsi="Arial" w:cs="Arial"/>
          <w:sz w:val="24"/>
          <w:szCs w:val="24"/>
        </w:rPr>
        <w:br w:type="page"/>
      </w:r>
    </w:p>
    <w:p w14:paraId="4734861A" w14:textId="36FEA895" w:rsidR="00542B1C" w:rsidRDefault="00787C3E" w:rsidP="00787C3E">
      <w:pPr>
        <w:rPr>
          <w:rFonts w:ascii="Arial" w:hAnsi="Arial" w:cs="Arial"/>
          <w:sz w:val="24"/>
          <w:szCs w:val="24"/>
          <w:u w:val="single"/>
        </w:rPr>
      </w:pPr>
      <w:r w:rsidRPr="00982AAE">
        <w:rPr>
          <w:rFonts w:ascii="Arial" w:hAnsi="Arial" w:cs="Arial"/>
          <w:sz w:val="24"/>
          <w:szCs w:val="24"/>
          <w:u w:val="single"/>
        </w:rPr>
        <w:lastRenderedPageBreak/>
        <w:t>Abstract:</w:t>
      </w:r>
    </w:p>
    <w:p w14:paraId="0B4A3022" w14:textId="530D5B90" w:rsidR="002536E3" w:rsidRDefault="004D2CA3" w:rsidP="00564A2A">
      <w:pPr>
        <w:jc w:val="both"/>
        <w:rPr>
          <w:rFonts w:ascii="Arial" w:hAnsi="Arial" w:cs="Arial"/>
          <w:sz w:val="24"/>
          <w:szCs w:val="24"/>
        </w:rPr>
      </w:pPr>
      <w:r w:rsidRPr="004D2CA3">
        <w:rPr>
          <w:rFonts w:ascii="Arial" w:hAnsi="Arial" w:cs="Arial"/>
          <w:sz w:val="24"/>
          <w:szCs w:val="24"/>
        </w:rPr>
        <w:t xml:space="preserve">Neural networks </w:t>
      </w:r>
      <w:r w:rsidR="00564A2A">
        <w:rPr>
          <w:rFonts w:ascii="Arial" w:hAnsi="Arial" w:cs="Arial"/>
          <w:sz w:val="24"/>
          <w:szCs w:val="24"/>
        </w:rPr>
        <w:t xml:space="preserve">introduce non-linearity by providing a mapping that is not only a weighted sum of the data inputs. </w:t>
      </w:r>
    </w:p>
    <w:p w14:paraId="62961D64" w14:textId="2E9C66EF" w:rsidR="004D2CA3" w:rsidRDefault="0022778B" w:rsidP="00564A2A">
      <w:pPr>
        <w:jc w:val="both"/>
        <w:rPr>
          <w:rFonts w:ascii="Arial" w:hAnsi="Arial" w:cs="Arial"/>
          <w:sz w:val="24"/>
          <w:szCs w:val="24"/>
        </w:rPr>
      </w:pPr>
      <w:r>
        <w:rPr>
          <w:rFonts w:ascii="Arial" w:hAnsi="Arial" w:cs="Arial"/>
          <w:sz w:val="24"/>
          <w:szCs w:val="24"/>
        </w:rPr>
        <w:t xml:space="preserve">Gradient descent techniques are </w:t>
      </w:r>
      <w:r w:rsidR="00564A2A">
        <w:rPr>
          <w:rFonts w:ascii="Arial" w:hAnsi="Arial" w:cs="Arial"/>
          <w:sz w:val="24"/>
          <w:szCs w:val="24"/>
        </w:rPr>
        <w:t>iterative solvers</w:t>
      </w:r>
      <w:r>
        <w:rPr>
          <w:rFonts w:ascii="Arial" w:hAnsi="Arial" w:cs="Arial"/>
          <w:sz w:val="24"/>
          <w:szCs w:val="24"/>
        </w:rPr>
        <w:t xml:space="preserve"> that are </w:t>
      </w:r>
      <w:r w:rsidR="006233D9">
        <w:rPr>
          <w:rFonts w:ascii="Arial" w:hAnsi="Arial" w:cs="Arial"/>
          <w:sz w:val="24"/>
          <w:szCs w:val="24"/>
        </w:rPr>
        <w:t>necessary</w:t>
      </w:r>
      <w:r w:rsidR="00564A2A">
        <w:rPr>
          <w:rFonts w:ascii="Arial" w:hAnsi="Arial" w:cs="Arial"/>
          <w:sz w:val="24"/>
          <w:szCs w:val="24"/>
        </w:rPr>
        <w:t xml:space="preserve"> </w:t>
      </w:r>
      <w:r w:rsidR="002536E3">
        <w:rPr>
          <w:rFonts w:ascii="Arial" w:hAnsi="Arial" w:cs="Arial"/>
          <w:sz w:val="24"/>
          <w:szCs w:val="24"/>
        </w:rPr>
        <w:t xml:space="preserve">to tackle </w:t>
      </w:r>
      <w:r w:rsidR="00564A2A">
        <w:rPr>
          <w:rFonts w:ascii="Arial" w:hAnsi="Arial" w:cs="Arial"/>
          <w:sz w:val="24"/>
          <w:szCs w:val="24"/>
        </w:rPr>
        <w:t>optimization of high-dimensionality</w:t>
      </w:r>
      <w:r w:rsidR="006E2DDF">
        <w:rPr>
          <w:rFonts w:ascii="Arial" w:hAnsi="Arial" w:cs="Arial"/>
          <w:sz w:val="24"/>
          <w:szCs w:val="24"/>
        </w:rPr>
        <w:t>, non-linear</w:t>
      </w:r>
      <w:r w:rsidR="00564A2A">
        <w:rPr>
          <w:rFonts w:ascii="Arial" w:hAnsi="Arial" w:cs="Arial"/>
          <w:sz w:val="24"/>
          <w:szCs w:val="24"/>
        </w:rPr>
        <w:t xml:space="preserve"> cost functions.</w:t>
      </w:r>
      <w:r>
        <w:rPr>
          <w:rFonts w:ascii="Arial" w:hAnsi="Arial" w:cs="Arial"/>
          <w:sz w:val="24"/>
          <w:szCs w:val="24"/>
        </w:rPr>
        <w:t xml:space="preserve"> Those are incorporated to our</w:t>
      </w:r>
      <w:r w:rsidR="00564A2A">
        <w:rPr>
          <w:rFonts w:ascii="Arial" w:hAnsi="Arial" w:cs="Arial"/>
          <w:sz w:val="24"/>
          <w:szCs w:val="24"/>
        </w:rPr>
        <w:t xml:space="preserve"> implement</w:t>
      </w:r>
      <w:r>
        <w:rPr>
          <w:rFonts w:ascii="Arial" w:hAnsi="Arial" w:cs="Arial"/>
          <w:sz w:val="24"/>
          <w:szCs w:val="24"/>
        </w:rPr>
        <w:t>ation</w:t>
      </w:r>
      <w:r w:rsidR="00F84A76">
        <w:rPr>
          <w:rFonts w:ascii="Arial" w:hAnsi="Arial" w:cs="Arial"/>
          <w:sz w:val="24"/>
          <w:szCs w:val="24"/>
        </w:rPr>
        <w:t xml:space="preserve"> of</w:t>
      </w:r>
      <w:r w:rsidR="00564A2A">
        <w:rPr>
          <w:rFonts w:ascii="Arial" w:hAnsi="Arial" w:cs="Arial"/>
          <w:sz w:val="24"/>
          <w:szCs w:val="24"/>
        </w:rPr>
        <w:t xml:space="preserve"> feed-forward neural network</w:t>
      </w:r>
      <w:r w:rsidR="00632937">
        <w:rPr>
          <w:rFonts w:ascii="Arial" w:hAnsi="Arial" w:cs="Arial"/>
          <w:sz w:val="24"/>
          <w:szCs w:val="24"/>
        </w:rPr>
        <w:t xml:space="preserve"> code</w:t>
      </w:r>
      <w:r>
        <w:rPr>
          <w:rFonts w:ascii="Arial" w:hAnsi="Arial" w:cs="Arial"/>
          <w:sz w:val="24"/>
          <w:szCs w:val="24"/>
        </w:rPr>
        <w:t xml:space="preserve">. </w:t>
      </w:r>
      <w:r w:rsidR="002536E3">
        <w:rPr>
          <w:rFonts w:ascii="Arial" w:hAnsi="Arial" w:cs="Arial"/>
          <w:sz w:val="24"/>
          <w:szCs w:val="24"/>
        </w:rPr>
        <w:t>The results are compared to linear regression techniques as we gouge the strengths and weakness</w:t>
      </w:r>
      <w:r w:rsidR="00632937">
        <w:rPr>
          <w:rFonts w:ascii="Arial" w:hAnsi="Arial" w:cs="Arial"/>
          <w:sz w:val="24"/>
          <w:szCs w:val="24"/>
        </w:rPr>
        <w:t>es</w:t>
      </w:r>
      <w:r w:rsidR="002536E3">
        <w:rPr>
          <w:rFonts w:ascii="Arial" w:hAnsi="Arial" w:cs="Arial"/>
          <w:sz w:val="24"/>
          <w:szCs w:val="24"/>
        </w:rPr>
        <w:t xml:space="preserve"> of our deep learning models.</w:t>
      </w:r>
    </w:p>
    <w:p w14:paraId="4A862F45" w14:textId="62FD0930" w:rsidR="008A1EB5" w:rsidRDefault="00632937" w:rsidP="00564A2A">
      <w:pPr>
        <w:jc w:val="both"/>
        <w:rPr>
          <w:rFonts w:ascii="Arial" w:hAnsi="Arial" w:cs="Arial"/>
          <w:sz w:val="24"/>
          <w:szCs w:val="24"/>
        </w:rPr>
      </w:pPr>
      <w:r>
        <w:rPr>
          <w:rFonts w:ascii="Arial" w:hAnsi="Arial" w:cs="Arial"/>
          <w:sz w:val="24"/>
          <w:szCs w:val="24"/>
        </w:rPr>
        <w:t xml:space="preserve">We find </w:t>
      </w:r>
      <w:r w:rsidR="006233D9">
        <w:rPr>
          <w:rFonts w:ascii="Arial" w:hAnsi="Arial" w:cs="Arial"/>
          <w:sz w:val="24"/>
          <w:szCs w:val="24"/>
        </w:rPr>
        <w:t xml:space="preserve">that a single hidden layer and 4 nodes </w:t>
      </w:r>
      <w:r>
        <w:rPr>
          <w:rFonts w:ascii="Arial" w:hAnsi="Arial" w:cs="Arial"/>
          <w:sz w:val="24"/>
          <w:szCs w:val="24"/>
        </w:rPr>
        <w:t>neural networks only slightly overperforms polynomial regression for 100 data points</w:t>
      </w:r>
      <w:r w:rsidR="006233D9">
        <w:rPr>
          <w:rFonts w:ascii="Arial" w:hAnsi="Arial" w:cs="Arial"/>
          <w:sz w:val="24"/>
          <w:szCs w:val="24"/>
        </w:rPr>
        <w:t xml:space="preserve"> of the Franke function </w:t>
      </w:r>
      <w:r>
        <w:rPr>
          <w:rFonts w:ascii="Arial" w:hAnsi="Arial" w:cs="Arial"/>
          <w:sz w:val="24"/>
          <w:szCs w:val="24"/>
        </w:rPr>
        <w:t xml:space="preserve">by reaching a mean squared </w:t>
      </w:r>
      <w:r w:rsidR="006233D9">
        <w:rPr>
          <w:rFonts w:ascii="Arial" w:hAnsi="Arial" w:cs="Arial"/>
          <w:sz w:val="24"/>
          <w:szCs w:val="24"/>
        </w:rPr>
        <w:t xml:space="preserve">test </w:t>
      </w:r>
      <w:r>
        <w:rPr>
          <w:rFonts w:ascii="Arial" w:hAnsi="Arial" w:cs="Arial"/>
          <w:sz w:val="24"/>
          <w:szCs w:val="24"/>
        </w:rPr>
        <w:t>error of 0.01</w:t>
      </w:r>
      <w:r w:rsidR="006233D9">
        <w:rPr>
          <w:rFonts w:ascii="Arial" w:hAnsi="Arial" w:cs="Arial"/>
          <w:sz w:val="24"/>
          <w:szCs w:val="24"/>
        </w:rPr>
        <w:t xml:space="preserve">3 (scikit) – 0.018 (own code) compared to 0.015.  For the tumor classification problem </w:t>
      </w:r>
      <w:r w:rsidR="00F84A76">
        <w:rPr>
          <w:rFonts w:ascii="Arial" w:hAnsi="Arial" w:cs="Arial"/>
          <w:sz w:val="24"/>
          <w:szCs w:val="24"/>
        </w:rPr>
        <w:t>(</w:t>
      </w:r>
      <w:r w:rsidR="006233D9">
        <w:rPr>
          <w:rFonts w:ascii="Arial" w:hAnsi="Arial" w:cs="Arial"/>
          <w:sz w:val="24"/>
          <w:szCs w:val="24"/>
        </w:rPr>
        <w:t>Wisconsin Breast Cancer data</w:t>
      </w:r>
      <w:r w:rsidR="00F84A76">
        <w:rPr>
          <w:rFonts w:ascii="Arial" w:hAnsi="Arial" w:cs="Arial"/>
          <w:sz w:val="24"/>
          <w:szCs w:val="24"/>
        </w:rPr>
        <w:t>se</w:t>
      </w:r>
      <w:r w:rsidR="00132177">
        <w:rPr>
          <w:rFonts w:ascii="Arial" w:hAnsi="Arial" w:cs="Arial"/>
          <w:sz w:val="24"/>
          <w:szCs w:val="24"/>
        </w:rPr>
        <w:t>t</w:t>
      </w:r>
      <w:r w:rsidR="00F84A76">
        <w:rPr>
          <w:rFonts w:ascii="Arial" w:hAnsi="Arial" w:cs="Arial"/>
          <w:sz w:val="24"/>
          <w:szCs w:val="24"/>
        </w:rPr>
        <w:t>)</w:t>
      </w:r>
      <w:r w:rsidR="006233D9">
        <w:rPr>
          <w:rFonts w:ascii="Arial" w:hAnsi="Arial" w:cs="Arial"/>
          <w:sz w:val="24"/>
          <w:szCs w:val="24"/>
        </w:rPr>
        <w:t>, we find that a neural network made of 3 hidden layers containing 4 nodes each provide the best predictive accuracy score of 93% (both scikit-learn and own implementation). Logistic regression</w:t>
      </w:r>
      <w:r w:rsidR="008A1EB5">
        <w:rPr>
          <w:rFonts w:ascii="Arial" w:hAnsi="Arial" w:cs="Arial"/>
          <w:sz w:val="24"/>
          <w:szCs w:val="24"/>
        </w:rPr>
        <w:t xml:space="preserve"> model reaches a prediction accuracy </w:t>
      </w:r>
      <w:r w:rsidR="00F84A76">
        <w:rPr>
          <w:rFonts w:ascii="Arial" w:hAnsi="Arial" w:cs="Arial"/>
          <w:sz w:val="24"/>
          <w:szCs w:val="24"/>
        </w:rPr>
        <w:t xml:space="preserve">score </w:t>
      </w:r>
      <w:r w:rsidR="008A1EB5">
        <w:rPr>
          <w:rFonts w:ascii="Arial" w:hAnsi="Arial" w:cs="Arial"/>
          <w:sz w:val="24"/>
          <w:szCs w:val="24"/>
        </w:rPr>
        <w:t>of 91%</w:t>
      </w:r>
      <w:r w:rsidR="006233D9">
        <w:rPr>
          <w:rFonts w:ascii="Arial" w:hAnsi="Arial" w:cs="Arial"/>
          <w:sz w:val="24"/>
          <w:szCs w:val="24"/>
        </w:rPr>
        <w:t xml:space="preserve"> </w:t>
      </w:r>
      <w:r w:rsidR="008A1EB5">
        <w:rPr>
          <w:rFonts w:ascii="Arial" w:hAnsi="Arial" w:cs="Arial"/>
          <w:sz w:val="24"/>
          <w:szCs w:val="24"/>
        </w:rPr>
        <w:t>and is outperformed by deep learning in this case.</w:t>
      </w:r>
    </w:p>
    <w:p w14:paraId="034E8309" w14:textId="32E5867F" w:rsidR="002536E3" w:rsidRDefault="008A1EB5" w:rsidP="00564A2A">
      <w:pPr>
        <w:jc w:val="both"/>
        <w:rPr>
          <w:rFonts w:ascii="Arial" w:hAnsi="Arial" w:cs="Arial"/>
          <w:sz w:val="24"/>
          <w:szCs w:val="24"/>
        </w:rPr>
      </w:pPr>
      <w:r>
        <w:rPr>
          <w:rFonts w:ascii="Arial" w:hAnsi="Arial" w:cs="Arial"/>
          <w:sz w:val="24"/>
          <w:szCs w:val="24"/>
        </w:rPr>
        <w:t xml:space="preserve">Neural networks seem more robust to overfitting than linear regression. </w:t>
      </w:r>
      <w:r w:rsidR="00F633C6">
        <w:rPr>
          <w:rFonts w:ascii="Arial" w:hAnsi="Arial" w:cs="Arial"/>
          <w:sz w:val="24"/>
          <w:szCs w:val="24"/>
        </w:rPr>
        <w:t xml:space="preserve">Indeed, </w:t>
      </w:r>
      <w:r w:rsidR="00F84A76">
        <w:rPr>
          <w:rFonts w:ascii="Arial" w:hAnsi="Arial" w:cs="Arial"/>
          <w:sz w:val="24"/>
          <w:szCs w:val="24"/>
        </w:rPr>
        <w:t xml:space="preserve">we experience that </w:t>
      </w:r>
      <w:r w:rsidR="00F633C6">
        <w:rPr>
          <w:rFonts w:ascii="Arial" w:hAnsi="Arial" w:cs="Arial"/>
          <w:sz w:val="24"/>
          <w:szCs w:val="24"/>
        </w:rPr>
        <w:t>t</w:t>
      </w:r>
      <w:r>
        <w:rPr>
          <w:rFonts w:ascii="Arial" w:hAnsi="Arial" w:cs="Arial"/>
          <w:sz w:val="24"/>
          <w:szCs w:val="24"/>
        </w:rPr>
        <w:t xml:space="preserve">he architecture of the networks </w:t>
      </w:r>
      <w:r w:rsidR="00F633C6">
        <w:rPr>
          <w:rFonts w:ascii="Arial" w:hAnsi="Arial" w:cs="Arial"/>
          <w:sz w:val="24"/>
          <w:szCs w:val="24"/>
        </w:rPr>
        <w:t>must</w:t>
      </w:r>
      <w:r>
        <w:rPr>
          <w:rFonts w:ascii="Arial" w:hAnsi="Arial" w:cs="Arial"/>
          <w:sz w:val="24"/>
          <w:szCs w:val="24"/>
        </w:rPr>
        <w:t xml:space="preserve"> be emphatically wide (&gt;10 nodes for regression) or deep (&gt;10 layer for classification) to deteriorate its predictive power. However, the problem of numerical stability (i.e., exploding gradients) seem much more salient for deep learning than linear or logistic regression</w:t>
      </w:r>
      <w:r w:rsidR="006E2DDF">
        <w:rPr>
          <w:rFonts w:ascii="Arial" w:hAnsi="Arial" w:cs="Arial"/>
          <w:sz w:val="24"/>
          <w:szCs w:val="24"/>
        </w:rPr>
        <w:t>. W</w:t>
      </w:r>
      <w:r>
        <w:rPr>
          <w:rFonts w:ascii="Arial" w:hAnsi="Arial" w:cs="Arial"/>
          <w:sz w:val="24"/>
          <w:szCs w:val="24"/>
        </w:rPr>
        <w:t xml:space="preserve">e experience that a numerically stable implementation of the activation function </w:t>
      </w:r>
      <w:r w:rsidR="00EC1B7B">
        <w:rPr>
          <w:rFonts w:ascii="Arial" w:hAnsi="Arial" w:cs="Arial"/>
          <w:sz w:val="24"/>
          <w:szCs w:val="24"/>
        </w:rPr>
        <w:t xml:space="preserve">like the sigmoid </w:t>
      </w:r>
      <w:r>
        <w:rPr>
          <w:rFonts w:ascii="Arial" w:hAnsi="Arial" w:cs="Arial"/>
          <w:sz w:val="24"/>
          <w:szCs w:val="24"/>
        </w:rPr>
        <w:t>can make a large difference.</w:t>
      </w:r>
      <w:r w:rsidR="00132177">
        <w:rPr>
          <w:rFonts w:ascii="Arial" w:hAnsi="Arial" w:cs="Arial"/>
          <w:sz w:val="24"/>
          <w:szCs w:val="24"/>
        </w:rPr>
        <w:t xml:space="preserve"> Gradient clipping and Xavier-initialization of the weights would improve the stability and performance of our implementation of feed-fo</w:t>
      </w:r>
      <w:r w:rsidR="008A40B0">
        <w:rPr>
          <w:rFonts w:ascii="Arial" w:hAnsi="Arial" w:cs="Arial"/>
          <w:sz w:val="24"/>
          <w:szCs w:val="24"/>
        </w:rPr>
        <w:t xml:space="preserve">rward neural network. </w:t>
      </w:r>
    </w:p>
    <w:p w14:paraId="6F894534" w14:textId="77777777" w:rsidR="002536E3" w:rsidRPr="004D2CA3" w:rsidRDefault="002536E3" w:rsidP="00564A2A">
      <w:pPr>
        <w:jc w:val="both"/>
        <w:rPr>
          <w:rFonts w:ascii="Arial" w:hAnsi="Arial" w:cs="Arial"/>
          <w:sz w:val="24"/>
          <w:szCs w:val="24"/>
        </w:rPr>
      </w:pPr>
    </w:p>
    <w:p w14:paraId="2FDA18B7" w14:textId="55262E16" w:rsidR="00931155" w:rsidRPr="00AF49F3" w:rsidRDefault="00787C3E" w:rsidP="00832028">
      <w:pPr>
        <w:rPr>
          <w:rFonts w:ascii="Arial" w:hAnsi="Arial" w:cs="Arial"/>
          <w:sz w:val="24"/>
          <w:szCs w:val="24"/>
          <w:u w:val="single"/>
        </w:rPr>
      </w:pPr>
      <w:r w:rsidRPr="00542B1C">
        <w:rPr>
          <w:rFonts w:ascii="Arial" w:hAnsi="Arial" w:cs="Arial"/>
          <w:sz w:val="24"/>
          <w:szCs w:val="24"/>
        </w:rPr>
        <w:br w:type="page"/>
      </w:r>
      <w:commentRangeStart w:id="0"/>
      <w:r w:rsidRPr="00AF49F3">
        <w:rPr>
          <w:rFonts w:ascii="Arial" w:hAnsi="Arial" w:cs="Arial"/>
          <w:sz w:val="24"/>
          <w:szCs w:val="24"/>
          <w:u w:val="single"/>
        </w:rPr>
        <w:t>Introduction</w:t>
      </w:r>
      <w:commentRangeEnd w:id="0"/>
      <w:r w:rsidR="003F0824">
        <w:rPr>
          <w:rStyle w:val="CommentReference"/>
        </w:rPr>
        <w:commentReference w:id="0"/>
      </w:r>
    </w:p>
    <w:p w14:paraId="129EED88" w14:textId="447B104D" w:rsidR="00931155" w:rsidRPr="00931155" w:rsidRDefault="0068101F" w:rsidP="00CF2F29">
      <w:pPr>
        <w:jc w:val="both"/>
        <w:rPr>
          <w:rFonts w:ascii="Arial" w:hAnsi="Arial" w:cs="Arial"/>
          <w:sz w:val="24"/>
          <w:szCs w:val="24"/>
        </w:rPr>
      </w:pPr>
      <w:ins w:id="1" w:author="Luis Barreiro" w:date="2022-11-16T21:11:00Z">
        <w:r>
          <w:rPr>
            <w:rFonts w:ascii="Arial" w:hAnsi="Arial" w:cs="Arial"/>
            <w:sz w:val="24"/>
            <w:szCs w:val="24"/>
          </w:rPr>
          <w:t>The</w:t>
        </w:r>
      </w:ins>
      <w:ins w:id="2" w:author="Luis Barreiro" w:date="2022-11-16T21:10:00Z">
        <w:r>
          <w:rPr>
            <w:rFonts w:ascii="Arial" w:hAnsi="Arial" w:cs="Arial"/>
            <w:sz w:val="24"/>
            <w:szCs w:val="24"/>
          </w:rPr>
          <w:t xml:space="preserve"> Universal appro</w:t>
        </w:r>
      </w:ins>
      <w:ins w:id="3" w:author="Luis Barreiro" w:date="2022-11-16T21:11:00Z">
        <w:r>
          <w:rPr>
            <w:rFonts w:ascii="Arial" w:hAnsi="Arial" w:cs="Arial"/>
            <w:sz w:val="24"/>
            <w:szCs w:val="24"/>
          </w:rPr>
          <w:t>ximation theorem states that a feed-forward neural network</w:t>
        </w:r>
      </w:ins>
      <w:r>
        <w:rPr>
          <w:rFonts w:ascii="Arial" w:hAnsi="Arial" w:cs="Arial"/>
          <w:sz w:val="24"/>
          <w:szCs w:val="24"/>
        </w:rPr>
        <w:t xml:space="preserve"> (FFNN)</w:t>
      </w:r>
      <w:ins w:id="4" w:author="Luis Barreiro" w:date="2022-11-16T21:11:00Z">
        <w:r>
          <w:rPr>
            <w:rFonts w:ascii="Arial" w:hAnsi="Arial" w:cs="Arial"/>
            <w:sz w:val="24"/>
            <w:szCs w:val="24"/>
          </w:rPr>
          <w:t xml:space="preserve"> with one hidden layer can approximate a</w:t>
        </w:r>
      </w:ins>
      <w:r>
        <w:rPr>
          <w:rFonts w:ascii="Arial" w:hAnsi="Arial" w:cs="Arial"/>
          <w:sz w:val="24"/>
          <w:szCs w:val="24"/>
        </w:rPr>
        <w:t>ny</w:t>
      </w:r>
      <w:ins w:id="5" w:author="Luis Barreiro" w:date="2022-11-16T21:11:00Z">
        <w:r>
          <w:rPr>
            <w:rFonts w:ascii="Arial" w:hAnsi="Arial" w:cs="Arial"/>
            <w:sz w:val="24"/>
            <w:szCs w:val="24"/>
          </w:rPr>
          <w:t xml:space="preserve"> continuous function</w:t>
        </w:r>
      </w:ins>
      <w:r>
        <w:rPr>
          <w:rFonts w:ascii="Arial" w:hAnsi="Arial" w:cs="Arial"/>
          <w:sz w:val="24"/>
          <w:szCs w:val="24"/>
        </w:rPr>
        <w:t xml:space="preserve"> </w:t>
      </w:r>
      <w:r w:rsidR="00F6613B">
        <w:rPr>
          <w:rFonts w:ascii="Arial" w:hAnsi="Arial" w:cs="Arial"/>
          <w:sz w:val="24"/>
          <w:szCs w:val="24"/>
        </w:rPr>
        <w:t>to</w:t>
      </w:r>
      <w:r>
        <w:rPr>
          <w:rFonts w:ascii="Arial" w:hAnsi="Arial" w:cs="Arial"/>
          <w:sz w:val="24"/>
          <w:szCs w:val="24"/>
        </w:rPr>
        <w:t xml:space="preserve"> a desired accuracy</w:t>
      </w:r>
      <w:moveToRangeStart w:id="6" w:author="Luis Barreiro" w:date="2022-11-16T20:46:00Z" w:name="move119523988"/>
      <w:commentRangeStart w:id="7"/>
      <w:moveTo w:id="8" w:author="Luis Barreiro" w:date="2022-11-16T20:46:00Z">
        <w:r w:rsidR="00C62E81" w:rsidRPr="00931155">
          <w:rPr>
            <w:rFonts w:ascii="Arial" w:hAnsi="Arial" w:cs="Arial"/>
            <w:sz w:val="24"/>
            <w:szCs w:val="24"/>
          </w:rPr>
          <w:t>. Neural networks have become a popular method to solve problems within the supervised</w:t>
        </w:r>
      </w:moveTo>
      <w:r w:rsidR="003E51C0">
        <w:rPr>
          <w:rFonts w:ascii="Arial" w:hAnsi="Arial" w:cs="Arial"/>
          <w:sz w:val="24"/>
          <w:szCs w:val="24"/>
        </w:rPr>
        <w:t xml:space="preserve"> machine </w:t>
      </w:r>
      <w:moveTo w:id="9" w:author="Luis Barreiro" w:date="2022-11-16T20:46:00Z">
        <w:r w:rsidR="00C62E81" w:rsidRPr="00931155">
          <w:rPr>
            <w:rFonts w:ascii="Arial" w:hAnsi="Arial" w:cs="Arial"/>
            <w:sz w:val="24"/>
            <w:szCs w:val="24"/>
          </w:rPr>
          <w:t>learning framework, with widespread applications in many fields</w:t>
        </w:r>
      </w:moveTo>
      <w:ins w:id="10" w:author="Luis Barreiro" w:date="2022-11-16T20:47:00Z">
        <w:r w:rsidR="00C62E81">
          <w:rPr>
            <w:rFonts w:ascii="Arial" w:hAnsi="Arial" w:cs="Arial"/>
            <w:sz w:val="24"/>
            <w:szCs w:val="24"/>
          </w:rPr>
          <w:t xml:space="preserve">: from </w:t>
        </w:r>
      </w:ins>
      <w:ins w:id="11" w:author="Luis Barreiro" w:date="2022-11-16T20:48:00Z">
        <w:r w:rsidR="00C62E81">
          <w:rPr>
            <w:rFonts w:ascii="Arial" w:hAnsi="Arial" w:cs="Arial"/>
            <w:sz w:val="24"/>
            <w:szCs w:val="24"/>
          </w:rPr>
          <w:t xml:space="preserve">image </w:t>
        </w:r>
      </w:ins>
      <w:ins w:id="12" w:author="Luis Barreiro" w:date="2022-11-16T20:49:00Z">
        <w:r w:rsidR="00C62E81">
          <w:rPr>
            <w:rFonts w:ascii="Arial" w:hAnsi="Arial" w:cs="Arial"/>
            <w:sz w:val="24"/>
            <w:szCs w:val="24"/>
          </w:rPr>
          <w:t>classification</w:t>
        </w:r>
      </w:ins>
      <w:ins w:id="13" w:author="Luis Barreiro" w:date="2022-11-16T20:50:00Z">
        <w:r w:rsidR="00C62E81">
          <w:rPr>
            <w:rFonts w:ascii="Arial" w:hAnsi="Arial" w:cs="Arial"/>
            <w:sz w:val="24"/>
            <w:szCs w:val="24"/>
          </w:rPr>
          <w:t xml:space="preserve"> to speech recognition or medical diagnosis. </w:t>
        </w:r>
      </w:ins>
      <w:moveTo w:id="14" w:author="Luis Barreiro" w:date="2022-11-16T20:46:00Z">
        <w:del w:id="15" w:author="Luis Barreiro" w:date="2022-11-16T20:47:00Z">
          <w:r w:rsidR="00C62E81" w:rsidRPr="00931155" w:rsidDel="00C62E81">
            <w:rPr>
              <w:rFonts w:ascii="Arial" w:hAnsi="Arial" w:cs="Arial"/>
              <w:sz w:val="24"/>
              <w:szCs w:val="24"/>
            </w:rPr>
            <w:delText xml:space="preserve">. </w:delText>
          </w:r>
          <w:commentRangeEnd w:id="7"/>
          <w:r w:rsidR="00C62E81" w:rsidDel="00C62E81">
            <w:rPr>
              <w:rStyle w:val="CommentReference"/>
            </w:rPr>
            <w:commentReference w:id="7"/>
          </w:r>
        </w:del>
      </w:moveTo>
      <w:moveToRangeEnd w:id="6"/>
      <w:commentRangeStart w:id="16"/>
      <w:r w:rsidR="00931155" w:rsidRPr="00931155">
        <w:rPr>
          <w:rFonts w:ascii="Arial" w:hAnsi="Arial" w:cs="Arial"/>
          <w:sz w:val="24"/>
          <w:szCs w:val="24"/>
        </w:rPr>
        <w:t>Simple</w:t>
      </w:r>
      <w:ins w:id="17" w:author="Luis Barreiro" w:date="2022-11-16T20:51:00Z">
        <w:r w:rsidR="00C62E81">
          <w:rPr>
            <w:rFonts w:ascii="Arial" w:hAnsi="Arial" w:cs="Arial"/>
            <w:sz w:val="24"/>
            <w:szCs w:val="24"/>
          </w:rPr>
          <w:t>r</w:t>
        </w:r>
      </w:ins>
      <w:r w:rsidR="00931155" w:rsidRPr="00931155">
        <w:rPr>
          <w:rFonts w:ascii="Arial" w:hAnsi="Arial" w:cs="Arial"/>
          <w:sz w:val="24"/>
          <w:szCs w:val="24"/>
        </w:rPr>
        <w:t xml:space="preserve"> models for regression </w:t>
      </w:r>
      <w:del w:id="18" w:author="Luis Barreiro" w:date="2022-11-16T20:51:00Z">
        <w:r w:rsidR="00931155" w:rsidRPr="00931155" w:rsidDel="00C62E81">
          <w:rPr>
            <w:rFonts w:ascii="Arial" w:hAnsi="Arial" w:cs="Arial"/>
            <w:sz w:val="24"/>
            <w:szCs w:val="24"/>
          </w:rPr>
          <w:delText xml:space="preserve">(like those used in Project 1: Ordinary-Least-Squares (OLS), Ridge and Lasso); </w:delText>
        </w:r>
      </w:del>
      <w:r w:rsidR="00931155" w:rsidRPr="00931155">
        <w:rPr>
          <w:rFonts w:ascii="Arial" w:hAnsi="Arial" w:cs="Arial"/>
          <w:sz w:val="24"/>
          <w:szCs w:val="24"/>
        </w:rPr>
        <w:t>or classification can perform well in many cases</w:t>
      </w:r>
      <w:del w:id="19" w:author="Luis Barreiro" w:date="2022-11-16T20:51:00Z">
        <w:r w:rsidR="00931155" w:rsidRPr="00931155" w:rsidDel="00C62E81">
          <w:rPr>
            <w:rFonts w:ascii="Arial" w:hAnsi="Arial" w:cs="Arial"/>
            <w:sz w:val="24"/>
            <w:szCs w:val="24"/>
          </w:rPr>
          <w:delText xml:space="preserve"> where the target can be expressed as a linear combination of those functions</w:delText>
        </w:r>
      </w:del>
      <w:r w:rsidR="00931155" w:rsidRPr="00931155">
        <w:rPr>
          <w:rFonts w:ascii="Arial" w:hAnsi="Arial" w:cs="Arial"/>
          <w:sz w:val="24"/>
          <w:szCs w:val="24"/>
        </w:rPr>
        <w:t>. But their applicability is limited when the target behaves in a non</w:t>
      </w:r>
      <w:r>
        <w:rPr>
          <w:rFonts w:ascii="Arial" w:hAnsi="Arial" w:cs="Arial"/>
          <w:sz w:val="24"/>
          <w:szCs w:val="24"/>
        </w:rPr>
        <w:t>-</w:t>
      </w:r>
      <w:r w:rsidR="00931155" w:rsidRPr="00931155">
        <w:rPr>
          <w:rFonts w:ascii="Arial" w:hAnsi="Arial" w:cs="Arial"/>
          <w:sz w:val="24"/>
          <w:szCs w:val="24"/>
        </w:rPr>
        <w:t>linear way</w:t>
      </w:r>
      <w:commentRangeEnd w:id="16"/>
      <w:r w:rsidR="00AF49F3">
        <w:rPr>
          <w:rStyle w:val="CommentReference"/>
        </w:rPr>
        <w:commentReference w:id="16"/>
      </w:r>
      <w:r w:rsidR="00931155" w:rsidRPr="00931155">
        <w:rPr>
          <w:rFonts w:ascii="Arial" w:hAnsi="Arial" w:cs="Arial"/>
          <w:sz w:val="24"/>
          <w:szCs w:val="24"/>
        </w:rPr>
        <w:t>.</w:t>
      </w:r>
      <w:r>
        <w:rPr>
          <w:rFonts w:ascii="Arial" w:hAnsi="Arial" w:cs="Arial"/>
          <w:sz w:val="24"/>
          <w:szCs w:val="24"/>
        </w:rPr>
        <w:t xml:space="preserve"> By</w:t>
      </w:r>
      <w:r w:rsidR="00931155" w:rsidRPr="00931155">
        <w:rPr>
          <w:rFonts w:ascii="Arial" w:hAnsi="Arial" w:cs="Arial"/>
          <w:sz w:val="24"/>
          <w:szCs w:val="24"/>
        </w:rPr>
        <w:t xml:space="preserve"> </w:t>
      </w:r>
      <w:r>
        <w:rPr>
          <w:rFonts w:ascii="Arial" w:hAnsi="Arial" w:cs="Arial"/>
          <w:sz w:val="24"/>
          <w:szCs w:val="24"/>
        </w:rPr>
        <w:t>expanding to non-linear and</w:t>
      </w:r>
      <w:r w:rsidR="008E54A3">
        <w:rPr>
          <w:rFonts w:ascii="Arial" w:hAnsi="Arial" w:cs="Arial"/>
          <w:sz w:val="24"/>
          <w:szCs w:val="24"/>
        </w:rPr>
        <w:t xml:space="preserve"> high dimensional cost function optimization problem</w:t>
      </w:r>
      <w:r>
        <w:rPr>
          <w:rFonts w:ascii="Arial" w:hAnsi="Arial" w:cs="Arial"/>
          <w:sz w:val="24"/>
          <w:szCs w:val="24"/>
        </w:rPr>
        <w:t xml:space="preserve">, the necessity of iterative solvers </w:t>
      </w:r>
      <w:moveFromRangeStart w:id="20" w:author="Luis Barreiro" w:date="2022-11-16T20:46:00Z" w:name="move119523988"/>
      <w:commentRangeStart w:id="21"/>
      <w:moveFrom w:id="22" w:author="Luis Barreiro" w:date="2022-11-16T20:46:00Z">
        <w:r w:rsidR="00931155" w:rsidRPr="00931155" w:rsidDel="00C62E81">
          <w:rPr>
            <w:rFonts w:ascii="Arial" w:hAnsi="Arial" w:cs="Arial"/>
            <w:sz w:val="24"/>
            <w:szCs w:val="24"/>
          </w:rPr>
          <w:t xml:space="preserve">Deep learning methods aims to </w:t>
        </w:r>
        <w:commentRangeStart w:id="23"/>
        <w:r w:rsidR="00931155" w:rsidRPr="00931155" w:rsidDel="00C62E81">
          <w:rPr>
            <w:rFonts w:ascii="Arial" w:hAnsi="Arial" w:cs="Arial"/>
            <w:sz w:val="24"/>
            <w:szCs w:val="24"/>
          </w:rPr>
          <w:t xml:space="preserve">extract linear combination </w:t>
        </w:r>
        <w:commentRangeEnd w:id="23"/>
        <w:r w:rsidR="00AF49F3" w:rsidDel="00C62E81">
          <w:rPr>
            <w:rStyle w:val="CommentReference"/>
          </w:rPr>
          <w:commentReference w:id="23"/>
        </w:r>
        <w:r w:rsidR="00931155" w:rsidRPr="00931155" w:rsidDel="00C62E81">
          <w:rPr>
            <w:rFonts w:ascii="Arial" w:hAnsi="Arial" w:cs="Arial"/>
            <w:sz w:val="24"/>
            <w:szCs w:val="24"/>
          </w:rPr>
          <w:t xml:space="preserve">of the inputs and model the target as a nonlinear function of them. Neural networks have become a popular method to solve problems within the supervised learning framework, with widespread applications in many fields. </w:t>
        </w:r>
        <w:commentRangeEnd w:id="21"/>
        <w:r w:rsidR="00AF49F3" w:rsidDel="00C62E81">
          <w:rPr>
            <w:rStyle w:val="CommentReference"/>
          </w:rPr>
          <w:commentReference w:id="21"/>
        </w:r>
      </w:moveFrom>
      <w:moveFromRangeEnd w:id="20"/>
      <w:r w:rsidR="008E54A3">
        <w:rPr>
          <w:rFonts w:ascii="Arial" w:hAnsi="Arial" w:cs="Arial"/>
          <w:sz w:val="24"/>
          <w:szCs w:val="24"/>
        </w:rPr>
        <w:t>becomes evident as the computational cost of matrix inversion become</w:t>
      </w:r>
      <w:r w:rsidR="003E51C0">
        <w:rPr>
          <w:rFonts w:ascii="Arial" w:hAnsi="Arial" w:cs="Arial"/>
          <w:sz w:val="24"/>
          <w:szCs w:val="24"/>
        </w:rPr>
        <w:t>s</w:t>
      </w:r>
      <w:r w:rsidR="008E54A3">
        <w:rPr>
          <w:rFonts w:ascii="Arial" w:hAnsi="Arial" w:cs="Arial"/>
          <w:sz w:val="24"/>
          <w:szCs w:val="24"/>
        </w:rPr>
        <w:t xml:space="preserve"> unbearable.</w:t>
      </w:r>
      <w:r w:rsidR="00772840">
        <w:rPr>
          <w:rFonts w:ascii="Arial" w:hAnsi="Arial" w:cs="Arial"/>
          <w:sz w:val="24"/>
          <w:szCs w:val="24"/>
        </w:rPr>
        <w:t xml:space="preserve"> Th</w:t>
      </w:r>
      <w:r w:rsidR="008C68FF">
        <w:rPr>
          <w:rFonts w:ascii="Arial" w:hAnsi="Arial" w:cs="Arial"/>
          <w:sz w:val="24"/>
          <w:szCs w:val="24"/>
        </w:rPr>
        <w:t>o</w:t>
      </w:r>
      <w:r w:rsidR="00772840">
        <w:rPr>
          <w:rFonts w:ascii="Arial" w:hAnsi="Arial" w:cs="Arial"/>
          <w:sz w:val="24"/>
          <w:szCs w:val="24"/>
        </w:rPr>
        <w:t>s</w:t>
      </w:r>
      <w:r w:rsidR="008C68FF">
        <w:rPr>
          <w:rFonts w:ascii="Arial" w:hAnsi="Arial" w:cs="Arial"/>
          <w:sz w:val="24"/>
          <w:szCs w:val="24"/>
        </w:rPr>
        <w:t>e</w:t>
      </w:r>
      <w:r w:rsidR="00772840">
        <w:rPr>
          <w:rFonts w:ascii="Arial" w:hAnsi="Arial" w:cs="Arial"/>
          <w:sz w:val="24"/>
          <w:szCs w:val="24"/>
        </w:rPr>
        <w:t xml:space="preserve"> </w:t>
      </w:r>
      <w:r w:rsidR="008C68FF">
        <w:rPr>
          <w:rFonts w:ascii="Arial" w:hAnsi="Arial" w:cs="Arial"/>
          <w:sz w:val="24"/>
          <w:szCs w:val="24"/>
        </w:rPr>
        <w:t>are</w:t>
      </w:r>
      <w:r w:rsidR="00772840">
        <w:rPr>
          <w:rFonts w:ascii="Arial" w:hAnsi="Arial" w:cs="Arial"/>
          <w:sz w:val="24"/>
          <w:szCs w:val="24"/>
        </w:rPr>
        <w:t xml:space="preserve"> the main motivation</w:t>
      </w:r>
      <w:r w:rsidR="008C68FF">
        <w:rPr>
          <w:rFonts w:ascii="Arial" w:hAnsi="Arial" w:cs="Arial"/>
          <w:sz w:val="24"/>
          <w:szCs w:val="24"/>
        </w:rPr>
        <w:t>s</w:t>
      </w:r>
      <w:r w:rsidR="00772840">
        <w:rPr>
          <w:rFonts w:ascii="Arial" w:hAnsi="Arial" w:cs="Arial"/>
          <w:sz w:val="24"/>
          <w:szCs w:val="24"/>
        </w:rPr>
        <w:t xml:space="preserve"> </w:t>
      </w:r>
      <w:r w:rsidR="008C68FF">
        <w:rPr>
          <w:rFonts w:ascii="Arial" w:hAnsi="Arial" w:cs="Arial"/>
          <w:sz w:val="24"/>
          <w:szCs w:val="24"/>
        </w:rPr>
        <w:t>behind</w:t>
      </w:r>
      <w:r w:rsidR="00772840">
        <w:rPr>
          <w:rFonts w:ascii="Arial" w:hAnsi="Arial" w:cs="Arial"/>
          <w:sz w:val="24"/>
          <w:szCs w:val="24"/>
        </w:rPr>
        <w:t xml:space="preserve"> implementing</w:t>
      </w:r>
      <w:r w:rsidR="008E54A3">
        <w:rPr>
          <w:rFonts w:ascii="Arial" w:hAnsi="Arial" w:cs="Arial"/>
          <w:sz w:val="24"/>
          <w:szCs w:val="24"/>
        </w:rPr>
        <w:t xml:space="preserve"> </w:t>
      </w:r>
      <w:r w:rsidR="00772840">
        <w:rPr>
          <w:rFonts w:ascii="Arial" w:hAnsi="Arial" w:cs="Arial"/>
          <w:sz w:val="24"/>
          <w:szCs w:val="24"/>
        </w:rPr>
        <w:t xml:space="preserve">FFNN and iterative solvers </w:t>
      </w:r>
    </w:p>
    <w:p w14:paraId="5C0B2CFB" w14:textId="0A996A86" w:rsidR="00C62E81" w:rsidRDefault="00D93CB9" w:rsidP="00CF2F29">
      <w:pPr>
        <w:jc w:val="both"/>
        <w:rPr>
          <w:ins w:id="24" w:author="Luis Barreiro" w:date="2022-11-16T20:54:00Z"/>
          <w:rFonts w:ascii="Arial" w:hAnsi="Arial" w:cs="Arial"/>
          <w:sz w:val="24"/>
          <w:szCs w:val="24"/>
        </w:rPr>
      </w:pPr>
      <w:ins w:id="25" w:author="Luis Barreiro" w:date="2022-11-16T20:44:00Z">
        <w:r>
          <w:rPr>
            <w:rFonts w:ascii="Arial" w:hAnsi="Arial" w:cs="Arial"/>
            <w:sz w:val="24"/>
            <w:szCs w:val="24"/>
          </w:rPr>
          <w:t xml:space="preserve">The </w:t>
        </w:r>
      </w:ins>
      <w:r w:rsidR="001123CE">
        <w:rPr>
          <w:rFonts w:ascii="Arial" w:hAnsi="Arial" w:cs="Arial"/>
          <w:sz w:val="24"/>
          <w:szCs w:val="24"/>
        </w:rPr>
        <w:t xml:space="preserve">first </w:t>
      </w:r>
      <w:ins w:id="26" w:author="Luis Barreiro" w:date="2022-11-16T20:44:00Z">
        <w:r>
          <w:rPr>
            <w:rFonts w:ascii="Arial" w:hAnsi="Arial" w:cs="Arial"/>
            <w:sz w:val="24"/>
            <w:szCs w:val="24"/>
          </w:rPr>
          <w:t>aim of</w:t>
        </w:r>
      </w:ins>
      <w:del w:id="27" w:author="Luis Barreiro" w:date="2022-11-16T20:44:00Z">
        <w:r w:rsidR="00931155" w:rsidRPr="00931155" w:rsidDel="00D93CB9">
          <w:rPr>
            <w:rFonts w:ascii="Arial" w:hAnsi="Arial" w:cs="Arial"/>
            <w:sz w:val="24"/>
            <w:szCs w:val="24"/>
          </w:rPr>
          <w:delText>In</w:delText>
        </w:r>
      </w:del>
      <w:r w:rsidR="00931155" w:rsidRPr="00931155">
        <w:rPr>
          <w:rFonts w:ascii="Arial" w:hAnsi="Arial" w:cs="Arial"/>
          <w:sz w:val="24"/>
          <w:szCs w:val="24"/>
        </w:rPr>
        <w:t xml:space="preserve"> this project</w:t>
      </w:r>
      <w:ins w:id="28" w:author="Luis Barreiro" w:date="2022-11-16T20:52:00Z">
        <w:r w:rsidR="00C62E81">
          <w:rPr>
            <w:rFonts w:ascii="Arial" w:hAnsi="Arial" w:cs="Arial"/>
            <w:sz w:val="24"/>
            <w:szCs w:val="24"/>
          </w:rPr>
          <w:t xml:space="preserve"> is</w:t>
        </w:r>
      </w:ins>
      <w:r w:rsidR="003E51C0">
        <w:rPr>
          <w:rFonts w:ascii="Arial" w:hAnsi="Arial" w:cs="Arial"/>
          <w:sz w:val="24"/>
          <w:szCs w:val="24"/>
        </w:rPr>
        <w:t xml:space="preserve"> to</w:t>
      </w:r>
      <w:ins w:id="29" w:author="Luis Barreiro" w:date="2022-11-16T20:52:00Z">
        <w:r w:rsidR="00C62E81">
          <w:rPr>
            <w:rFonts w:ascii="Arial" w:hAnsi="Arial" w:cs="Arial"/>
            <w:sz w:val="24"/>
            <w:szCs w:val="24"/>
          </w:rPr>
          <w:t xml:space="preserve"> </w:t>
        </w:r>
      </w:ins>
      <w:r w:rsidR="001123CE">
        <w:rPr>
          <w:rFonts w:ascii="Arial" w:hAnsi="Arial" w:cs="Arial"/>
          <w:sz w:val="24"/>
          <w:szCs w:val="24"/>
        </w:rPr>
        <w:t xml:space="preserve">implement and test various gradient descent techniques for linear regression cases. </w:t>
      </w:r>
      <w:r w:rsidR="003E51C0">
        <w:rPr>
          <w:rFonts w:ascii="Arial" w:hAnsi="Arial" w:cs="Arial"/>
          <w:sz w:val="24"/>
          <w:szCs w:val="24"/>
        </w:rPr>
        <w:t>Secondly, the iterative solvers are incorporated into our FFNN code. We</w:t>
      </w:r>
      <w:del w:id="30" w:author="Luis Barreiro" w:date="2022-11-16T20:52:00Z">
        <w:r w:rsidR="00931155" w:rsidRPr="00931155" w:rsidDel="00C62E81">
          <w:rPr>
            <w:rFonts w:ascii="Arial" w:hAnsi="Arial" w:cs="Arial"/>
            <w:sz w:val="24"/>
            <w:szCs w:val="24"/>
          </w:rPr>
          <w:delText>, we</w:delText>
        </w:r>
      </w:del>
      <w:r w:rsidR="00931155" w:rsidRPr="00931155">
        <w:rPr>
          <w:rFonts w:ascii="Arial" w:hAnsi="Arial" w:cs="Arial"/>
          <w:sz w:val="24"/>
          <w:szCs w:val="24"/>
        </w:rPr>
        <w:t xml:space="preserve"> </w:t>
      </w:r>
      <w:r w:rsidR="0068101F">
        <w:rPr>
          <w:rFonts w:ascii="Arial" w:hAnsi="Arial" w:cs="Arial"/>
          <w:sz w:val="24"/>
          <w:szCs w:val="24"/>
        </w:rPr>
        <w:t>assess</w:t>
      </w:r>
      <w:r w:rsidR="00931155" w:rsidRPr="00931155">
        <w:rPr>
          <w:rFonts w:ascii="Arial" w:hAnsi="Arial" w:cs="Arial"/>
          <w:sz w:val="24"/>
          <w:szCs w:val="24"/>
        </w:rPr>
        <w:t xml:space="preserve"> the performance of a </w:t>
      </w:r>
      <w:r w:rsidR="0068101F">
        <w:rPr>
          <w:rFonts w:ascii="Arial" w:hAnsi="Arial" w:cs="Arial"/>
          <w:sz w:val="24"/>
          <w:szCs w:val="24"/>
        </w:rPr>
        <w:t>FFNN for both</w:t>
      </w:r>
      <w:ins w:id="31" w:author="Luis Barreiro" w:date="2022-11-16T21:14:00Z">
        <w:r w:rsidR="00A10517">
          <w:rPr>
            <w:rFonts w:ascii="Arial" w:hAnsi="Arial" w:cs="Arial"/>
            <w:sz w:val="24"/>
            <w:szCs w:val="24"/>
          </w:rPr>
          <w:t xml:space="preserve"> </w:t>
        </w:r>
      </w:ins>
      <w:r w:rsidR="00931155" w:rsidRPr="00931155">
        <w:rPr>
          <w:rFonts w:ascii="Arial" w:hAnsi="Arial" w:cs="Arial"/>
          <w:sz w:val="24"/>
          <w:szCs w:val="24"/>
        </w:rPr>
        <w:t xml:space="preserve">regression and classification </w:t>
      </w:r>
      <w:r w:rsidR="0068101F">
        <w:rPr>
          <w:rFonts w:ascii="Arial" w:hAnsi="Arial" w:cs="Arial"/>
          <w:sz w:val="24"/>
          <w:szCs w:val="24"/>
        </w:rPr>
        <w:t>task</w:t>
      </w:r>
      <w:r w:rsidR="003E51C0">
        <w:rPr>
          <w:rFonts w:ascii="Arial" w:hAnsi="Arial" w:cs="Arial"/>
          <w:sz w:val="24"/>
          <w:szCs w:val="24"/>
        </w:rPr>
        <w:t>s</w:t>
      </w:r>
      <w:r w:rsidR="0068101F">
        <w:rPr>
          <w:rFonts w:ascii="Arial" w:hAnsi="Arial" w:cs="Arial"/>
          <w:sz w:val="24"/>
          <w:szCs w:val="24"/>
        </w:rPr>
        <w:t>.</w:t>
      </w:r>
      <w:r w:rsidR="00931155" w:rsidRPr="00931155">
        <w:rPr>
          <w:rFonts w:ascii="Arial" w:hAnsi="Arial" w:cs="Arial"/>
          <w:sz w:val="24"/>
          <w:szCs w:val="24"/>
        </w:rPr>
        <w:t xml:space="preserve"> </w:t>
      </w:r>
      <w:r w:rsidR="003E51C0">
        <w:rPr>
          <w:rFonts w:ascii="Arial" w:hAnsi="Arial" w:cs="Arial"/>
          <w:sz w:val="24"/>
          <w:szCs w:val="24"/>
        </w:rPr>
        <w:t>Lastly,</w:t>
      </w:r>
      <w:r w:rsidR="0068101F">
        <w:rPr>
          <w:rFonts w:ascii="Arial" w:hAnsi="Arial" w:cs="Arial"/>
          <w:sz w:val="24"/>
          <w:szCs w:val="24"/>
        </w:rPr>
        <w:t xml:space="preserve"> FFNN models</w:t>
      </w:r>
      <w:r w:rsidR="003E51C0">
        <w:rPr>
          <w:rFonts w:ascii="Arial" w:hAnsi="Arial" w:cs="Arial"/>
          <w:sz w:val="24"/>
          <w:szCs w:val="24"/>
        </w:rPr>
        <w:t xml:space="preserve"> are compared</w:t>
      </w:r>
      <w:r w:rsidR="0068101F">
        <w:rPr>
          <w:rFonts w:ascii="Arial" w:hAnsi="Arial" w:cs="Arial"/>
          <w:sz w:val="24"/>
          <w:szCs w:val="24"/>
        </w:rPr>
        <w:t xml:space="preserve"> with linear and logistic regressions models </w:t>
      </w:r>
      <w:r w:rsidR="003E51C0">
        <w:rPr>
          <w:rFonts w:ascii="Arial" w:hAnsi="Arial" w:cs="Arial"/>
          <w:sz w:val="24"/>
          <w:szCs w:val="24"/>
        </w:rPr>
        <w:t>to</w:t>
      </w:r>
      <w:r w:rsidR="0068101F">
        <w:rPr>
          <w:rFonts w:ascii="Arial" w:hAnsi="Arial" w:cs="Arial"/>
          <w:sz w:val="24"/>
          <w:szCs w:val="24"/>
        </w:rPr>
        <w:t xml:space="preserve"> conclude on the most appropriate </w:t>
      </w:r>
      <w:r w:rsidR="003E51C0">
        <w:rPr>
          <w:rFonts w:ascii="Arial" w:hAnsi="Arial" w:cs="Arial"/>
          <w:sz w:val="24"/>
          <w:szCs w:val="24"/>
        </w:rPr>
        <w:t>supervised machine learning tool.</w:t>
      </w:r>
    </w:p>
    <w:p w14:paraId="2EEB1FBA" w14:textId="20BFC4A1" w:rsidR="00781F44" w:rsidRPr="00931155" w:rsidRDefault="00772840" w:rsidP="00CF2F29">
      <w:pPr>
        <w:jc w:val="both"/>
        <w:rPr>
          <w:rFonts w:ascii="Arial" w:hAnsi="Arial" w:cs="Arial"/>
          <w:sz w:val="24"/>
          <w:szCs w:val="24"/>
        </w:rPr>
      </w:pPr>
      <w:r>
        <w:rPr>
          <w:rFonts w:ascii="Arial" w:hAnsi="Arial" w:cs="Arial"/>
          <w:sz w:val="24"/>
          <w:szCs w:val="24"/>
        </w:rPr>
        <w:t xml:space="preserve">As a benchmark test, </w:t>
      </w:r>
      <w:del w:id="32" w:author="Luis Barreiro" w:date="2022-11-16T20:55:00Z">
        <w:r w:rsidR="00931155" w:rsidRPr="00931155" w:rsidDel="00C62E81">
          <w:rPr>
            <w:rFonts w:ascii="Arial" w:hAnsi="Arial" w:cs="Arial"/>
            <w:sz w:val="24"/>
            <w:szCs w:val="24"/>
          </w:rPr>
          <w:delText>First</w:delText>
        </w:r>
      </w:del>
      <w:r>
        <w:rPr>
          <w:rFonts w:ascii="Arial" w:hAnsi="Arial" w:cs="Arial"/>
          <w:sz w:val="24"/>
          <w:szCs w:val="24"/>
        </w:rPr>
        <w:t>w</w:t>
      </w:r>
      <w:r w:rsidR="00664A5D">
        <w:rPr>
          <w:rFonts w:ascii="Arial" w:hAnsi="Arial" w:cs="Arial"/>
          <w:sz w:val="24"/>
          <w:szCs w:val="24"/>
        </w:rPr>
        <w:t xml:space="preserve">e </w:t>
      </w:r>
      <w:r>
        <w:rPr>
          <w:rFonts w:ascii="Arial" w:hAnsi="Arial" w:cs="Arial"/>
          <w:sz w:val="24"/>
          <w:szCs w:val="24"/>
        </w:rPr>
        <w:t>test the</w:t>
      </w:r>
      <w:r w:rsidR="00664A5D" w:rsidRPr="00664A5D">
        <w:rPr>
          <w:rFonts w:ascii="Arial" w:hAnsi="Arial" w:cs="Arial"/>
          <w:sz w:val="24"/>
          <w:szCs w:val="24"/>
        </w:rPr>
        <w:t xml:space="preserve"> </w:t>
      </w:r>
      <w:r>
        <w:rPr>
          <w:rFonts w:ascii="Arial" w:hAnsi="Arial" w:cs="Arial"/>
          <w:sz w:val="24"/>
          <w:szCs w:val="24"/>
        </w:rPr>
        <w:t>iterative solvers</w:t>
      </w:r>
      <w:r w:rsidR="00664A5D" w:rsidRPr="00664A5D">
        <w:rPr>
          <w:rFonts w:ascii="Arial" w:hAnsi="Arial" w:cs="Arial"/>
          <w:sz w:val="24"/>
          <w:szCs w:val="24"/>
        </w:rPr>
        <w:t xml:space="preserve"> </w:t>
      </w:r>
      <w:r>
        <w:rPr>
          <w:rFonts w:ascii="Arial" w:hAnsi="Arial" w:cs="Arial"/>
          <w:sz w:val="24"/>
          <w:szCs w:val="24"/>
        </w:rPr>
        <w:t>on a</w:t>
      </w:r>
      <w:r w:rsidR="006A6E94">
        <w:rPr>
          <w:rFonts w:ascii="Arial" w:hAnsi="Arial" w:cs="Arial"/>
          <w:sz w:val="24"/>
          <w:szCs w:val="24"/>
        </w:rPr>
        <w:t xml:space="preserve"> simple</w:t>
      </w:r>
      <w:r>
        <w:rPr>
          <w:rFonts w:ascii="Arial" w:hAnsi="Arial" w:cs="Arial"/>
          <w:sz w:val="24"/>
          <w:szCs w:val="24"/>
        </w:rPr>
        <w:t xml:space="preserve"> 2</w:t>
      </w:r>
      <w:r w:rsidRPr="00772840">
        <w:rPr>
          <w:rFonts w:ascii="Arial" w:hAnsi="Arial" w:cs="Arial"/>
          <w:sz w:val="24"/>
          <w:szCs w:val="24"/>
          <w:vertAlign w:val="superscript"/>
        </w:rPr>
        <w:t>nd</w:t>
      </w:r>
      <w:r>
        <w:rPr>
          <w:rFonts w:ascii="Arial" w:hAnsi="Arial" w:cs="Arial"/>
          <w:sz w:val="24"/>
          <w:szCs w:val="24"/>
        </w:rPr>
        <w:t xml:space="preserve"> order</w:t>
      </w:r>
      <w:r w:rsidR="006A6E94">
        <w:rPr>
          <w:rFonts w:ascii="Arial" w:hAnsi="Arial" w:cs="Arial"/>
          <w:sz w:val="24"/>
          <w:szCs w:val="24"/>
        </w:rPr>
        <w:t xml:space="preserve"> polynomial</w:t>
      </w:r>
      <w:r>
        <w:rPr>
          <w:rFonts w:ascii="Arial" w:hAnsi="Arial" w:cs="Arial"/>
          <w:sz w:val="24"/>
          <w:szCs w:val="24"/>
        </w:rPr>
        <w:t xml:space="preserve"> and gouge the effect of various improvements, like introducing randomness in the choice of the training set</w:t>
      </w:r>
      <w:r w:rsidR="00664A5D">
        <w:rPr>
          <w:rFonts w:ascii="Arial" w:hAnsi="Arial" w:cs="Arial"/>
          <w:sz w:val="24"/>
          <w:szCs w:val="24"/>
        </w:rPr>
        <w:t>.</w:t>
      </w:r>
      <w:r w:rsidR="0068101F">
        <w:rPr>
          <w:rFonts w:ascii="Arial" w:hAnsi="Arial" w:cs="Arial"/>
          <w:sz w:val="24"/>
          <w:szCs w:val="24"/>
        </w:rPr>
        <w:t xml:space="preserve"> We </w:t>
      </w:r>
      <w:r>
        <w:rPr>
          <w:rFonts w:ascii="Arial" w:hAnsi="Arial" w:cs="Arial"/>
          <w:sz w:val="24"/>
          <w:szCs w:val="24"/>
        </w:rPr>
        <w:t>incorporate</w:t>
      </w:r>
      <w:r w:rsidR="0068101F">
        <w:rPr>
          <w:rFonts w:ascii="Arial" w:hAnsi="Arial" w:cs="Arial"/>
          <w:sz w:val="24"/>
          <w:szCs w:val="24"/>
        </w:rPr>
        <w:t xml:space="preserve"> </w:t>
      </w:r>
      <w:r>
        <w:rPr>
          <w:rFonts w:ascii="Arial" w:hAnsi="Arial" w:cs="Arial"/>
          <w:sz w:val="24"/>
          <w:szCs w:val="24"/>
        </w:rPr>
        <w:t>our</w:t>
      </w:r>
      <w:r w:rsidR="0068101F">
        <w:rPr>
          <w:rFonts w:ascii="Arial" w:hAnsi="Arial" w:cs="Arial"/>
          <w:sz w:val="24"/>
          <w:szCs w:val="24"/>
        </w:rPr>
        <w:t xml:space="preserve"> iterative solver to linear regression </w:t>
      </w:r>
      <w:r>
        <w:rPr>
          <w:rFonts w:ascii="Arial" w:hAnsi="Arial" w:cs="Arial"/>
          <w:sz w:val="24"/>
          <w:szCs w:val="24"/>
        </w:rPr>
        <w:t xml:space="preserve">and FFNN </w:t>
      </w:r>
      <w:r w:rsidR="00F0300B">
        <w:rPr>
          <w:rFonts w:ascii="Arial" w:hAnsi="Arial" w:cs="Arial"/>
          <w:sz w:val="24"/>
          <w:szCs w:val="24"/>
        </w:rPr>
        <w:t xml:space="preserve">algorithms and solve a regression task </w:t>
      </w:r>
      <w:proofErr w:type="spellStart"/>
      <w:r w:rsidR="00F0300B">
        <w:rPr>
          <w:rFonts w:ascii="Arial" w:hAnsi="Arial" w:cs="Arial"/>
          <w:sz w:val="24"/>
          <w:szCs w:val="24"/>
        </w:rPr>
        <w:t>withh</w:t>
      </w:r>
      <w:proofErr w:type="spellEnd"/>
      <w:r w:rsidR="0068101F">
        <w:rPr>
          <w:rFonts w:ascii="Arial" w:hAnsi="Arial" w:cs="Arial"/>
          <w:sz w:val="24"/>
          <w:szCs w:val="24"/>
        </w:rPr>
        <w:t xml:space="preserve"> data</w:t>
      </w:r>
      <w:r w:rsidR="0068101F" w:rsidRPr="00931155">
        <w:rPr>
          <w:rFonts w:ascii="Arial" w:hAnsi="Arial" w:cs="Arial"/>
          <w:sz w:val="24"/>
          <w:szCs w:val="24"/>
        </w:rPr>
        <w:t xml:space="preserve"> generated by the Franke Function </w:t>
      </w:r>
      <w:commentRangeStart w:id="33"/>
      <w:commentRangeStart w:id="34"/>
      <w:r w:rsidR="0068101F" w:rsidRPr="00931155">
        <w:rPr>
          <w:rFonts w:ascii="Arial" w:hAnsi="Arial" w:cs="Arial"/>
          <w:sz w:val="24"/>
          <w:szCs w:val="24"/>
        </w:rPr>
        <w:t>(Franke, 1979</w:t>
      </w:r>
      <w:commentRangeEnd w:id="33"/>
      <w:r w:rsidR="0068101F">
        <w:rPr>
          <w:rStyle w:val="CommentReference"/>
        </w:rPr>
        <w:commentReference w:id="33"/>
      </w:r>
      <w:commentRangeEnd w:id="34"/>
      <w:r w:rsidR="0068101F">
        <w:rPr>
          <w:rStyle w:val="CommentReference"/>
        </w:rPr>
        <w:commentReference w:id="34"/>
      </w:r>
      <w:r w:rsidR="0068101F" w:rsidRPr="00931155">
        <w:rPr>
          <w:rFonts w:ascii="Arial" w:hAnsi="Arial" w:cs="Arial"/>
          <w:sz w:val="24"/>
          <w:szCs w:val="24"/>
        </w:rPr>
        <w:t>)</w:t>
      </w:r>
      <w:r w:rsidR="0068101F">
        <w:rPr>
          <w:rFonts w:ascii="Arial" w:hAnsi="Arial" w:cs="Arial"/>
          <w:sz w:val="24"/>
          <w:szCs w:val="24"/>
        </w:rPr>
        <w:t>.</w:t>
      </w:r>
      <w:r w:rsidR="00664A5D">
        <w:rPr>
          <w:rFonts w:ascii="Arial" w:hAnsi="Arial" w:cs="Arial"/>
          <w:sz w:val="24"/>
          <w:szCs w:val="24"/>
        </w:rPr>
        <w:t xml:space="preserve"> </w:t>
      </w:r>
      <w:r>
        <w:rPr>
          <w:rFonts w:ascii="Arial" w:hAnsi="Arial" w:cs="Arial"/>
          <w:sz w:val="24"/>
          <w:szCs w:val="24"/>
        </w:rPr>
        <w:t xml:space="preserve">For classification, </w:t>
      </w:r>
      <w:r w:rsidR="00931155" w:rsidRPr="00931155">
        <w:rPr>
          <w:rFonts w:ascii="Arial" w:hAnsi="Arial" w:cs="Arial"/>
          <w:sz w:val="24"/>
          <w:szCs w:val="24"/>
        </w:rPr>
        <w:t>we use the Wisconsin Breast Cancer dataset</w:t>
      </w:r>
      <w:r w:rsidR="00F6613B">
        <w:rPr>
          <w:rFonts w:ascii="Arial" w:hAnsi="Arial" w:cs="Arial"/>
          <w:sz w:val="24"/>
          <w:szCs w:val="24"/>
        </w:rPr>
        <w:t xml:space="preserve"> available from the Scikit-learn library (</w:t>
      </w:r>
      <w:proofErr w:type="spellStart"/>
      <w:ins w:id="35" w:author="Luis Barreiro" w:date="2022-11-16T19:47:00Z">
        <w:r w:rsidR="00F6613B" w:rsidRPr="00DF19B2">
          <w:rPr>
            <w:rFonts w:ascii="Arial" w:hAnsi="Arial" w:cs="Arial"/>
            <w:sz w:val="24"/>
            <w:szCs w:val="24"/>
          </w:rPr>
          <w:t>Pedregosa</w:t>
        </w:r>
        <w:proofErr w:type="spellEnd"/>
        <w:r w:rsidR="00F6613B" w:rsidRPr="00DF19B2">
          <w:rPr>
            <w:rFonts w:ascii="Arial" w:hAnsi="Arial" w:cs="Arial"/>
            <w:sz w:val="24"/>
            <w:szCs w:val="24"/>
          </w:rPr>
          <w:t xml:space="preserve"> </w:t>
        </w:r>
        <w:r w:rsidR="00F6613B" w:rsidRPr="00DF19B2">
          <w:rPr>
            <w:rFonts w:ascii="Arial" w:hAnsi="Arial" w:cs="Arial"/>
            <w:i/>
            <w:iCs/>
            <w:sz w:val="24"/>
            <w:szCs w:val="24"/>
          </w:rPr>
          <w:t xml:space="preserve">et al. </w:t>
        </w:r>
        <w:r w:rsidR="00F6613B" w:rsidRPr="00DF19B2">
          <w:rPr>
            <w:rFonts w:ascii="Arial" w:hAnsi="Arial" w:cs="Arial"/>
            <w:sz w:val="24"/>
            <w:szCs w:val="24"/>
          </w:rPr>
          <w:t>2011)</w:t>
        </w:r>
      </w:ins>
      <w:r w:rsidR="00F6613B">
        <w:rPr>
          <w:rFonts w:ascii="Arial" w:eastAsiaTheme="minorEastAsia" w:hAnsi="Arial" w:cs="Arial"/>
          <w:sz w:val="24"/>
          <w:szCs w:val="24"/>
        </w:rPr>
        <w:t>.</w:t>
      </w:r>
      <w:r w:rsidR="008C68FF">
        <w:rPr>
          <w:rFonts w:ascii="Arial" w:eastAsiaTheme="minorEastAsia" w:hAnsi="Arial" w:cs="Arial"/>
          <w:sz w:val="24"/>
          <w:szCs w:val="24"/>
        </w:rPr>
        <w:t xml:space="preserve"> We seek the most adapted FFNN architecture and systemically test the depth and width of the network. We</w:t>
      </w:r>
      <w:r w:rsidR="00F0300B">
        <w:rPr>
          <w:rFonts w:ascii="Arial" w:eastAsiaTheme="minorEastAsia" w:hAnsi="Arial" w:cs="Arial"/>
          <w:sz w:val="24"/>
          <w:szCs w:val="24"/>
        </w:rPr>
        <w:t xml:space="preserve"> also</w:t>
      </w:r>
      <w:r w:rsidR="008C68FF">
        <w:rPr>
          <w:rFonts w:ascii="Arial" w:eastAsiaTheme="minorEastAsia" w:hAnsi="Arial" w:cs="Arial"/>
          <w:sz w:val="24"/>
          <w:szCs w:val="24"/>
        </w:rPr>
        <w:t xml:space="preserve"> scan trough learning rates, epochs, batch size and activation function to fine tune our deep learning model.</w:t>
      </w:r>
    </w:p>
    <w:p w14:paraId="2794732D" w14:textId="3AFC7F5C" w:rsidR="00AD084C" w:rsidRPr="00AF49F3" w:rsidRDefault="00787C3E">
      <w:pPr>
        <w:pStyle w:val="ListParagraph"/>
        <w:numPr>
          <w:ilvl w:val="0"/>
          <w:numId w:val="18"/>
        </w:numPr>
        <w:ind w:left="714" w:hanging="357"/>
        <w:contextualSpacing w:val="0"/>
        <w:rPr>
          <w:rFonts w:ascii="Arial" w:hAnsi="Arial" w:cs="Arial"/>
          <w:sz w:val="24"/>
          <w:szCs w:val="24"/>
          <w:u w:val="single"/>
        </w:rPr>
        <w:pPrChange w:id="36" w:author="Luis Barreiro" w:date="2022-11-16T20:20:00Z">
          <w:pPr>
            <w:pStyle w:val="ListParagraph"/>
            <w:numPr>
              <w:numId w:val="18"/>
            </w:numPr>
            <w:ind w:left="360" w:hanging="360"/>
          </w:pPr>
        </w:pPrChange>
      </w:pPr>
      <w:r w:rsidRPr="00AF49F3">
        <w:rPr>
          <w:rFonts w:ascii="Arial" w:hAnsi="Arial" w:cs="Arial"/>
          <w:sz w:val="24"/>
          <w:szCs w:val="24"/>
          <w:u w:val="single"/>
        </w:rPr>
        <w:t>Data and Methods</w:t>
      </w:r>
    </w:p>
    <w:p w14:paraId="645A5A29" w14:textId="27D2D285" w:rsidR="003A3915" w:rsidRPr="002017E8" w:rsidRDefault="00787C3E">
      <w:pPr>
        <w:pStyle w:val="ListParagraph"/>
        <w:numPr>
          <w:ilvl w:val="1"/>
          <w:numId w:val="18"/>
        </w:numPr>
        <w:contextualSpacing w:val="0"/>
        <w:rPr>
          <w:rFonts w:ascii="Arial" w:hAnsi="Arial" w:cs="Arial"/>
          <w:sz w:val="24"/>
          <w:szCs w:val="24"/>
          <w:u w:val="single"/>
        </w:rPr>
        <w:pPrChange w:id="37" w:author="Luis Barreiro" w:date="2022-11-16T20:20:00Z">
          <w:pPr>
            <w:pStyle w:val="ListParagraph"/>
            <w:numPr>
              <w:ilvl w:val="1"/>
              <w:numId w:val="21"/>
            </w:numPr>
            <w:ind w:left="792" w:hanging="432"/>
          </w:pPr>
        </w:pPrChange>
      </w:pPr>
      <w:r w:rsidRPr="002017E8">
        <w:rPr>
          <w:rFonts w:ascii="Arial" w:hAnsi="Arial" w:cs="Arial"/>
          <w:sz w:val="24"/>
          <w:szCs w:val="24"/>
          <w:u w:val="single"/>
        </w:rPr>
        <w:t>Theory</w:t>
      </w:r>
    </w:p>
    <w:p w14:paraId="188C363A" w14:textId="337A7D40" w:rsidR="00CF2F29" w:rsidRPr="00CF2F29" w:rsidDel="008C5F6D" w:rsidRDefault="00CF2F29" w:rsidP="00B15469">
      <w:pPr>
        <w:numPr>
          <w:ilvl w:val="0"/>
          <w:numId w:val="18"/>
        </w:numPr>
        <w:jc w:val="both"/>
        <w:rPr>
          <w:del w:id="38" w:author="Luis Barreiro" w:date="2022-11-16T20:20:00Z"/>
          <w:rFonts w:ascii="Arial" w:hAnsi="Arial" w:cs="Arial"/>
          <w:sz w:val="24"/>
          <w:szCs w:val="24"/>
        </w:rPr>
      </w:pPr>
      <w:commentRangeStart w:id="39"/>
      <w:del w:id="40" w:author="Luis Barreiro" w:date="2022-11-16T20:20:00Z">
        <w:r w:rsidRPr="00CF2F29" w:rsidDel="008C5F6D">
          <w:rPr>
            <w:rFonts w:ascii="Arial" w:hAnsi="Arial" w:cs="Arial"/>
            <w:sz w:val="24"/>
            <w:szCs w:val="24"/>
          </w:rPr>
          <w:delText xml:space="preserve">In this work, we use classification and regression techniques by developing a feed-forward Neural Network (FFNN). In this network, the information moves forward through the layers. </w:delText>
        </w:r>
        <w:commentRangeEnd w:id="39"/>
        <w:r w:rsidR="00AF49F3" w:rsidDel="008C5F6D">
          <w:rPr>
            <w:rStyle w:val="CommentReference"/>
          </w:rPr>
          <w:commentReference w:id="39"/>
        </w:r>
      </w:del>
    </w:p>
    <w:p w14:paraId="1B1CFEF1" w14:textId="56148CC3" w:rsidR="006A21EF" w:rsidRPr="002017E8" w:rsidRDefault="00DC128C" w:rsidP="00B15469">
      <w:pPr>
        <w:pStyle w:val="ListParagraph"/>
        <w:numPr>
          <w:ilvl w:val="2"/>
          <w:numId w:val="18"/>
        </w:numPr>
        <w:rPr>
          <w:rFonts w:ascii="Arial" w:hAnsi="Arial" w:cs="Arial"/>
          <w:sz w:val="24"/>
          <w:szCs w:val="24"/>
          <w:u w:val="single"/>
        </w:rPr>
      </w:pPr>
      <w:r w:rsidRPr="002017E8">
        <w:rPr>
          <w:rFonts w:ascii="Arial" w:hAnsi="Arial" w:cs="Arial"/>
          <w:sz w:val="24"/>
          <w:szCs w:val="24"/>
          <w:u w:val="single"/>
        </w:rPr>
        <w:t>Gradient descent techniques</w:t>
      </w:r>
      <w:del w:id="41" w:author="Luis Barreiro" w:date="2022-11-16T21:14:00Z">
        <w:r w:rsidR="002B328A" w:rsidRPr="002017E8" w:rsidDel="00A10517">
          <w:rPr>
            <w:rFonts w:ascii="Arial" w:hAnsi="Arial" w:cs="Arial"/>
            <w:sz w:val="24"/>
            <w:szCs w:val="24"/>
            <w:u w:val="single"/>
          </w:rPr>
          <w:delText xml:space="preserve"> (GD)</w:delText>
        </w:r>
      </w:del>
    </w:p>
    <w:p w14:paraId="394BB44C" w14:textId="77777777" w:rsidR="00CF2F29" w:rsidRDefault="00CF2F29" w:rsidP="00CF2F29">
      <w:pPr>
        <w:pStyle w:val="ListParagraph"/>
        <w:spacing w:line="256" w:lineRule="auto"/>
        <w:rPr>
          <w:rFonts w:ascii="Arial" w:hAnsi="Arial" w:cs="Arial"/>
          <w:sz w:val="24"/>
          <w:szCs w:val="24"/>
        </w:rPr>
      </w:pPr>
    </w:p>
    <w:p w14:paraId="081AE6F9" w14:textId="5E741722" w:rsidR="00CF2F29" w:rsidRPr="00AF49F3" w:rsidRDefault="00CF2F29" w:rsidP="00CF2F29">
      <w:pPr>
        <w:pStyle w:val="ListParagraph"/>
        <w:numPr>
          <w:ilvl w:val="1"/>
          <w:numId w:val="15"/>
        </w:numPr>
        <w:spacing w:line="256" w:lineRule="auto"/>
        <w:rPr>
          <w:rFonts w:ascii="Arial" w:hAnsi="Arial" w:cs="Arial"/>
          <w:i/>
          <w:iCs/>
          <w:sz w:val="24"/>
          <w:szCs w:val="24"/>
        </w:rPr>
      </w:pPr>
      <w:r w:rsidRPr="00AF49F3">
        <w:rPr>
          <w:rFonts w:ascii="Arial" w:hAnsi="Arial" w:cs="Arial"/>
          <w:i/>
          <w:iCs/>
          <w:sz w:val="24"/>
          <w:szCs w:val="24"/>
        </w:rPr>
        <w:t>Gradient descent</w:t>
      </w:r>
    </w:p>
    <w:p w14:paraId="0B1BA5A4" w14:textId="045CC0FA" w:rsidR="00CF2F29" w:rsidRPr="00086AC7" w:rsidRDefault="00CF2F29" w:rsidP="00CF2F29">
      <w:pPr>
        <w:jc w:val="both"/>
        <w:rPr>
          <w:rFonts w:ascii="Arial" w:eastAsiaTheme="minorEastAsia" w:hAnsi="Arial" w:cs="Arial"/>
          <w:sz w:val="24"/>
          <w:szCs w:val="24"/>
        </w:rPr>
      </w:pPr>
      <w:r w:rsidRPr="00086AC7">
        <w:rPr>
          <w:rFonts w:ascii="Arial" w:hAnsi="Arial" w:cs="Arial"/>
          <w:sz w:val="24"/>
          <w:szCs w:val="24"/>
        </w:rPr>
        <w:lastRenderedPageBreak/>
        <w:t xml:space="preserve">Gradient descent </w:t>
      </w:r>
      <w:ins w:id="42" w:author="Luis Barreiro" w:date="2022-11-16T21:14:00Z">
        <w:r w:rsidR="00A10517">
          <w:rPr>
            <w:rFonts w:ascii="Arial" w:hAnsi="Arial" w:cs="Arial"/>
            <w:sz w:val="24"/>
            <w:szCs w:val="24"/>
          </w:rPr>
          <w:t xml:space="preserve">(GD) </w:t>
        </w:r>
      </w:ins>
      <w:r w:rsidRPr="00086AC7">
        <w:rPr>
          <w:rFonts w:ascii="Arial" w:hAnsi="Arial" w:cs="Arial"/>
          <w:sz w:val="24"/>
          <w:szCs w:val="24"/>
        </w:rPr>
        <w:t xml:space="preserve">is an optimization method, used to find the minima of </w:t>
      </w:r>
      <w:commentRangeStart w:id="43"/>
      <w:commentRangeStart w:id="44"/>
      <w:r w:rsidRPr="00086AC7">
        <w:rPr>
          <w:rFonts w:ascii="Arial" w:hAnsi="Arial" w:cs="Arial"/>
          <w:sz w:val="24"/>
          <w:szCs w:val="24"/>
        </w:rPr>
        <w:t xml:space="preserve">the cost function. </w:t>
      </w:r>
      <w:commentRangeEnd w:id="43"/>
      <w:ins w:id="45" w:author="Luis Barreiro" w:date="2022-11-16T20:14:00Z">
        <w:r w:rsidR="004669DC">
          <w:rPr>
            <w:rFonts w:ascii="Arial" w:hAnsi="Arial" w:cs="Arial"/>
            <w:sz w:val="24"/>
            <w:szCs w:val="24"/>
          </w:rPr>
          <w:t>Cost function is defined as a single, overall measure of loss incurred in taking any of the available decisions or actions (</w:t>
        </w:r>
      </w:ins>
      <w:ins w:id="46" w:author="Luis Barreiro" w:date="2022-11-16T20:15:00Z">
        <w:r w:rsidR="004669DC">
          <w:rPr>
            <w:rFonts w:ascii="Arial" w:hAnsi="Arial" w:cs="Arial"/>
            <w:sz w:val="24"/>
            <w:szCs w:val="24"/>
          </w:rPr>
          <w:t xml:space="preserve">Bishop, </w:t>
        </w:r>
      </w:ins>
      <w:r>
        <w:rPr>
          <w:rStyle w:val="CommentReference"/>
        </w:rPr>
        <w:commentReference w:id="43"/>
      </w:r>
      <w:commentRangeEnd w:id="44"/>
      <w:r w:rsidR="00AF49F3">
        <w:rPr>
          <w:rStyle w:val="CommentReference"/>
        </w:rPr>
        <w:commentReference w:id="44"/>
      </w:r>
      <w:ins w:id="47" w:author="Luis Barreiro" w:date="2022-11-16T20:16:00Z">
        <w:r w:rsidR="008C5F6D">
          <w:rPr>
            <w:rFonts w:ascii="Arial" w:hAnsi="Arial" w:cs="Arial"/>
            <w:sz w:val="24"/>
            <w:szCs w:val="24"/>
          </w:rPr>
          <w:t>2007)</w:t>
        </w:r>
      </w:ins>
      <w:ins w:id="48" w:author="Luis Barreiro" w:date="2022-11-16T20:18:00Z">
        <w:r w:rsidR="008C5F6D">
          <w:rPr>
            <w:rFonts w:ascii="Arial" w:hAnsi="Arial" w:cs="Arial"/>
            <w:sz w:val="24"/>
            <w:szCs w:val="24"/>
          </w:rPr>
          <w:t xml:space="preserve">. </w:t>
        </w:r>
      </w:ins>
      <w:r>
        <w:rPr>
          <w:rFonts w:ascii="Arial" w:hAnsi="Arial" w:cs="Arial"/>
          <w:sz w:val="24"/>
          <w:szCs w:val="24"/>
        </w:rPr>
        <w:t>Gradient is defined as the derivative of a multivariable function, in our case the cost function.</w:t>
      </w:r>
      <w:r>
        <w:rPr>
          <w:rFonts w:ascii="Arial" w:eastAsiaTheme="minorEastAsia" w:hAnsi="Arial" w:cs="Arial"/>
          <w:sz w:val="28"/>
          <w:szCs w:val="28"/>
        </w:rPr>
        <w:t xml:space="preserve"> </w:t>
      </w:r>
      <w:r w:rsidRPr="00086AC7">
        <w:rPr>
          <w:rFonts w:ascii="Arial" w:hAnsi="Arial" w:cs="Arial"/>
          <w:sz w:val="24"/>
          <w:szCs w:val="24"/>
        </w:rPr>
        <w:t>The main idea</w:t>
      </w:r>
      <w:r>
        <w:rPr>
          <w:rFonts w:ascii="Arial" w:hAnsi="Arial" w:cs="Arial"/>
          <w:sz w:val="24"/>
          <w:szCs w:val="24"/>
        </w:rPr>
        <w:t xml:space="preserve"> of the </w:t>
      </w:r>
      <w:del w:id="49" w:author="Luis Barreiro" w:date="2022-11-16T21:15:00Z">
        <w:r w:rsidDel="00A10517">
          <w:rPr>
            <w:rFonts w:ascii="Arial" w:hAnsi="Arial" w:cs="Arial"/>
            <w:sz w:val="24"/>
            <w:szCs w:val="24"/>
          </w:rPr>
          <w:delText>gradient descent</w:delText>
        </w:r>
      </w:del>
      <w:ins w:id="50" w:author="Luis Barreiro" w:date="2022-11-16T21:15:00Z">
        <w:r w:rsidR="00A10517">
          <w:rPr>
            <w:rFonts w:ascii="Arial" w:hAnsi="Arial" w:cs="Arial"/>
            <w:sz w:val="24"/>
            <w:szCs w:val="24"/>
          </w:rPr>
          <w:t>GD</w:t>
        </w:r>
      </w:ins>
      <w:r w:rsidRPr="00086AC7">
        <w:rPr>
          <w:rFonts w:ascii="Arial" w:hAnsi="Arial" w:cs="Arial"/>
          <w:sz w:val="24"/>
          <w:szCs w:val="24"/>
        </w:rPr>
        <w:t xml:space="preserve"> is that a convex function</w:t>
      </w:r>
      <w:r>
        <w:rPr>
          <w:rFonts w:ascii="Arial" w:hAnsi="Arial" w:cs="Arial"/>
          <w:sz w:val="24"/>
          <w:szCs w:val="24"/>
        </w:rPr>
        <w:t xml:space="preserve"> </w:t>
      </w:r>
      <m:oMath>
        <m:r>
          <w:rPr>
            <w:rFonts w:ascii="Cambria Math" w:eastAsiaTheme="minorEastAsia" w:hAnsi="Cambria Math" w:cs="Arial"/>
            <w:sz w:val="24"/>
            <w:szCs w:val="24"/>
          </w:rPr>
          <m:t>E</m:t>
        </m:r>
        <m:d>
          <m:dPr>
            <m:ctrlPr>
              <w:rPr>
                <w:rFonts w:ascii="Cambria Math" w:eastAsiaTheme="minorEastAsia" w:hAnsi="Cambria Math" w:cs="Arial"/>
                <w:sz w:val="24"/>
                <w:szCs w:val="24"/>
              </w:rPr>
            </m:ctrlPr>
          </m:dPr>
          <m:e>
            <m:r>
              <w:rPr>
                <w:rFonts w:ascii="Cambria Math" w:eastAsiaTheme="minorEastAsia" w:hAnsi="Cambria Math" w:cs="Arial"/>
                <w:sz w:val="24"/>
                <w:szCs w:val="24"/>
              </w:rPr>
              <m:t>θ</m:t>
            </m:r>
          </m:e>
        </m:d>
        <m:r>
          <w:rPr>
            <w:rFonts w:ascii="Cambria Math" w:hAnsi="Cambria Math" w:cs="Arial"/>
            <w:sz w:val="24"/>
            <w:szCs w:val="24"/>
          </w:rPr>
          <m:t xml:space="preserve"> </m:t>
        </m:r>
      </m:oMath>
      <w:r>
        <w:rPr>
          <w:rFonts w:ascii="Arial" w:eastAsiaTheme="minorEastAsia" w:hAnsi="Arial" w:cs="Arial"/>
          <w:sz w:val="24"/>
          <w:szCs w:val="24"/>
        </w:rPr>
        <w:t xml:space="preserve"> </w:t>
      </w:r>
      <w:r w:rsidRPr="00086AC7">
        <w:rPr>
          <w:rFonts w:ascii="Arial" w:eastAsiaTheme="minorEastAsia" w:hAnsi="Arial" w:cs="Arial"/>
          <w:sz w:val="24"/>
          <w:szCs w:val="24"/>
        </w:rPr>
        <w:t xml:space="preserve">decreases fastest when going from </w:t>
      </w:r>
      <m:oMath>
        <m:r>
          <w:rPr>
            <w:rFonts w:ascii="Cambria Math" w:eastAsiaTheme="minorEastAsia" w:hAnsi="Cambria Math" w:cs="Arial"/>
            <w:sz w:val="24"/>
            <w:szCs w:val="24"/>
          </w:rPr>
          <m:t>x</m:t>
        </m:r>
      </m:oMath>
      <w:r w:rsidRPr="00086AC7">
        <w:rPr>
          <w:rFonts w:ascii="Arial" w:eastAsiaTheme="minorEastAsia" w:hAnsi="Arial" w:cs="Arial"/>
          <w:sz w:val="24"/>
          <w:szCs w:val="24"/>
        </w:rPr>
        <w:t xml:space="preserve"> in the direction of the negarive gradient </w:t>
      </w:r>
      <m:oMath>
        <m:sSub>
          <m:sSubPr>
            <m:ctrlPr>
              <w:rPr>
                <w:rFonts w:ascii="Cambria Math" w:eastAsiaTheme="minorEastAsia" w:hAnsi="Cambria Math" w:cs="Arial"/>
                <w:sz w:val="28"/>
                <w:szCs w:val="28"/>
              </w:rPr>
            </m:ctrlPr>
          </m:sSubPr>
          <m:e>
            <m:r>
              <m:rPr>
                <m:sty m:val="p"/>
              </m:rPr>
              <w:rPr>
                <w:rFonts w:ascii="Cambria Math" w:eastAsiaTheme="minorEastAsia" w:hAnsi="Cambria Math" w:cs="Arial"/>
                <w:sz w:val="28"/>
                <w:szCs w:val="28"/>
              </w:rPr>
              <m:t>∇</m:t>
            </m:r>
          </m:e>
          <m:sub>
            <m:r>
              <w:rPr>
                <w:rFonts w:ascii="Cambria Math" w:eastAsiaTheme="minorEastAsia" w:hAnsi="Cambria Math" w:cs="Arial"/>
                <w:sz w:val="28"/>
                <w:szCs w:val="28"/>
              </w:rPr>
              <m:t>θ</m:t>
            </m:r>
          </m:sub>
        </m:sSub>
        <m:r>
          <w:rPr>
            <w:rFonts w:ascii="Cambria Math" w:eastAsiaTheme="minorEastAsia" w:hAnsi="Cambria Math" w:cs="Arial"/>
            <w:sz w:val="28"/>
            <w:szCs w:val="28"/>
          </w:rPr>
          <m:t>E</m:t>
        </m:r>
        <m:d>
          <m:dPr>
            <m:ctrlPr>
              <w:rPr>
                <w:rFonts w:ascii="Cambria Math" w:eastAsiaTheme="minorEastAsia" w:hAnsi="Cambria Math" w:cs="Arial"/>
                <w:i/>
                <w:sz w:val="28"/>
                <w:szCs w:val="28"/>
              </w:rPr>
            </m:ctrlPr>
          </m:dPr>
          <m:e>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θ</m:t>
                </m:r>
              </m:e>
              <m:sub>
                <m:r>
                  <w:rPr>
                    <w:rFonts w:ascii="Cambria Math" w:eastAsiaTheme="minorEastAsia" w:hAnsi="Cambria Math" w:cs="Arial"/>
                    <w:sz w:val="28"/>
                    <w:szCs w:val="28"/>
                  </w:rPr>
                  <m:t>t</m:t>
                </m:r>
              </m:sub>
            </m:sSub>
          </m:e>
        </m:d>
      </m:oMath>
      <w:r w:rsidRPr="00086AC7">
        <w:rPr>
          <w:rFonts w:ascii="Arial" w:eastAsiaTheme="minorEastAsia" w:hAnsi="Arial" w:cs="Arial"/>
          <w:sz w:val="24"/>
          <w:szCs w:val="24"/>
        </w:rPr>
        <w:t xml:space="preserve">. </w:t>
      </w:r>
    </w:p>
    <w:p w14:paraId="3EAE4D7C" w14:textId="77777777" w:rsidR="00CF2F29" w:rsidRPr="004A26DD" w:rsidRDefault="000F7B6E" w:rsidP="00CF2F29">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v</m:t>
              </m:r>
            </m:e>
            <m:sub>
              <m:r>
                <w:rPr>
                  <w:rFonts w:ascii="Cambria Math" w:eastAsiaTheme="minorEastAsia" w:hAnsi="Cambria Math" w:cs="Arial"/>
                  <w:sz w:val="28"/>
                  <w:szCs w:val="28"/>
                </w:rPr>
                <m:t>t</m:t>
              </m:r>
            </m:sub>
          </m:sSub>
          <m:r>
            <w:rPr>
              <w:rFonts w:ascii="Cambria Math" w:eastAsiaTheme="minorEastAsia" w:hAnsi="Cambria Math" w:cs="Arial"/>
              <w:sz w:val="28"/>
              <w:szCs w:val="28"/>
            </w:rPr>
            <m:t>=</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η</m:t>
              </m:r>
            </m:e>
            <m:sub>
              <m:r>
                <w:rPr>
                  <w:rFonts w:ascii="Cambria Math" w:eastAsiaTheme="minorEastAsia" w:hAnsi="Cambria Math" w:cs="Arial"/>
                  <w:sz w:val="28"/>
                  <w:szCs w:val="28"/>
                </w:rPr>
                <m:t>t</m:t>
              </m:r>
            </m:sub>
          </m:sSub>
          <m:sSub>
            <m:sSubPr>
              <m:ctrlPr>
                <w:rPr>
                  <w:rFonts w:ascii="Cambria Math" w:eastAsiaTheme="minorEastAsia" w:hAnsi="Cambria Math" w:cs="Arial"/>
                  <w:sz w:val="28"/>
                  <w:szCs w:val="28"/>
                </w:rPr>
              </m:ctrlPr>
            </m:sSubPr>
            <m:e>
              <m:r>
                <m:rPr>
                  <m:sty m:val="p"/>
                </m:rPr>
                <w:rPr>
                  <w:rFonts w:ascii="Cambria Math" w:eastAsiaTheme="minorEastAsia" w:hAnsi="Cambria Math" w:cs="Arial"/>
                  <w:sz w:val="28"/>
                  <w:szCs w:val="28"/>
                </w:rPr>
                <m:t>∇</m:t>
              </m:r>
            </m:e>
            <m:sub>
              <m:r>
                <w:rPr>
                  <w:rFonts w:ascii="Cambria Math" w:eastAsiaTheme="minorEastAsia" w:hAnsi="Cambria Math" w:cs="Arial"/>
                  <w:sz w:val="28"/>
                  <w:szCs w:val="28"/>
                </w:rPr>
                <m:t>θ</m:t>
              </m:r>
            </m:sub>
          </m:sSub>
          <m:r>
            <w:rPr>
              <w:rFonts w:ascii="Cambria Math" w:eastAsiaTheme="minorEastAsia" w:hAnsi="Cambria Math" w:cs="Arial"/>
              <w:sz w:val="28"/>
              <w:szCs w:val="28"/>
            </w:rPr>
            <m:t>E</m:t>
          </m:r>
          <m:d>
            <m:dPr>
              <m:ctrlPr>
                <w:rPr>
                  <w:rFonts w:ascii="Cambria Math" w:eastAsiaTheme="minorEastAsia" w:hAnsi="Cambria Math" w:cs="Arial"/>
                  <w:i/>
                  <w:sz w:val="28"/>
                  <w:szCs w:val="28"/>
                </w:rPr>
              </m:ctrlPr>
            </m:dPr>
            <m:e>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θ</m:t>
                  </m:r>
                </m:e>
                <m:sub>
                  <m:r>
                    <w:rPr>
                      <w:rFonts w:ascii="Cambria Math" w:eastAsiaTheme="minorEastAsia" w:hAnsi="Cambria Math" w:cs="Arial"/>
                      <w:sz w:val="28"/>
                      <w:szCs w:val="28"/>
                    </w:rPr>
                    <m:t>t</m:t>
                  </m:r>
                </m:sub>
              </m:sSub>
            </m:e>
          </m:d>
        </m:oMath>
      </m:oMathPara>
    </w:p>
    <w:p w14:paraId="3FDF5DC5" w14:textId="77777777" w:rsidR="00CF2F29" w:rsidRPr="004A26DD" w:rsidRDefault="000F7B6E" w:rsidP="00CF2F29">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θ</m:t>
              </m:r>
            </m:e>
            <m:sub>
              <m:r>
                <w:rPr>
                  <w:rFonts w:ascii="Cambria Math" w:eastAsiaTheme="minorEastAsia" w:hAnsi="Cambria Math" w:cs="Arial"/>
                  <w:sz w:val="28"/>
                  <w:szCs w:val="28"/>
                </w:rPr>
                <m:t>t</m:t>
              </m:r>
              <m:r>
                <w:rPr>
                  <w:rFonts w:ascii="Cambria Math" w:eastAsiaTheme="minorEastAsia" w:hAnsi="Cambria Math" w:cs="Arial"/>
                  <w:sz w:val="28"/>
                  <w:szCs w:val="28"/>
                </w:rPr>
                <m:t>+1</m:t>
              </m:r>
            </m:sub>
          </m:sSub>
          <m:r>
            <w:rPr>
              <w:rFonts w:ascii="Cambria Math" w:eastAsiaTheme="minorEastAsia" w:hAnsi="Cambria Math" w:cs="Arial"/>
              <w:sz w:val="28"/>
              <w:szCs w:val="28"/>
            </w:rPr>
            <m:t>=</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θ</m:t>
              </m:r>
            </m:e>
            <m:sub>
              <m:r>
                <w:rPr>
                  <w:rFonts w:ascii="Cambria Math" w:eastAsiaTheme="minorEastAsia" w:hAnsi="Cambria Math" w:cs="Arial"/>
                  <w:sz w:val="28"/>
                  <w:szCs w:val="28"/>
                </w:rPr>
                <m:t>t</m:t>
              </m:r>
            </m:sub>
          </m:sSub>
          <m:r>
            <w:rPr>
              <w:rFonts w:ascii="Cambria Math" w:eastAsiaTheme="minorEastAsia" w:hAnsi="Cambria Math" w:cs="Arial"/>
              <w:sz w:val="28"/>
              <w:szCs w:val="28"/>
            </w:rPr>
            <m:t>-</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v</m:t>
              </m:r>
            </m:e>
            <m:sub>
              <m:r>
                <w:rPr>
                  <w:rFonts w:ascii="Cambria Math" w:eastAsiaTheme="minorEastAsia" w:hAnsi="Cambria Math" w:cs="Arial"/>
                  <w:sz w:val="28"/>
                  <w:szCs w:val="28"/>
                </w:rPr>
                <m:t>t</m:t>
              </m:r>
            </m:sub>
          </m:sSub>
        </m:oMath>
      </m:oMathPara>
    </w:p>
    <w:p w14:paraId="771D3298" w14:textId="77777777" w:rsidR="00CF2F29" w:rsidRDefault="000F7B6E" w:rsidP="00CF2F29">
      <w:pPr>
        <w:jc w:val="both"/>
        <w:rPr>
          <w:rFonts w:ascii="Arial" w:eastAsiaTheme="minorEastAsia" w:hAnsi="Arial" w:cs="Arial"/>
          <w:sz w:val="24"/>
          <w:szCs w:val="24"/>
        </w:rPr>
      </w:pPr>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η</m:t>
            </m:r>
          </m:e>
          <m:sub>
            <m:r>
              <w:rPr>
                <w:rFonts w:ascii="Cambria Math" w:eastAsiaTheme="minorEastAsia" w:hAnsi="Cambria Math" w:cs="Arial"/>
                <w:sz w:val="28"/>
                <w:szCs w:val="28"/>
              </w:rPr>
              <m:t>t</m:t>
            </m:r>
          </m:sub>
        </m:sSub>
      </m:oMath>
      <w:r w:rsidR="00CF2F29">
        <w:rPr>
          <w:rFonts w:ascii="Arial" w:eastAsiaTheme="minorEastAsia" w:hAnsi="Arial" w:cs="Arial"/>
          <w:sz w:val="28"/>
          <w:szCs w:val="28"/>
        </w:rPr>
        <w:t xml:space="preserve"> </w:t>
      </w:r>
      <w:r w:rsidR="00CF2F29">
        <w:rPr>
          <w:rFonts w:ascii="Arial" w:eastAsiaTheme="minorEastAsia" w:hAnsi="Arial" w:cs="Arial"/>
          <w:sz w:val="24"/>
          <w:szCs w:val="24"/>
        </w:rPr>
        <w:t>is the learning rate or step-size we use for moving in the direction of the gradient.</w:t>
      </w:r>
    </w:p>
    <w:p w14:paraId="362ADDDE" w14:textId="77777777" w:rsidR="00CF2F29" w:rsidRPr="00086AC7" w:rsidRDefault="00CF2F29" w:rsidP="00CF2F29">
      <w:pPr>
        <w:jc w:val="both"/>
        <w:rPr>
          <w:rFonts w:ascii="Arial" w:eastAsiaTheme="minorEastAsia" w:hAnsi="Arial" w:cs="Arial"/>
          <w:sz w:val="24"/>
          <w:szCs w:val="24"/>
        </w:rPr>
      </w:pPr>
      <w:r w:rsidRPr="00086AC7">
        <w:rPr>
          <w:rFonts w:ascii="Arial" w:eastAsiaTheme="minorEastAsia" w:hAnsi="Arial" w:cs="Arial"/>
          <w:sz w:val="24"/>
          <w:szCs w:val="24"/>
        </w:rPr>
        <w:t xml:space="preserve">Taking steps iteratively in this direction the minima will be found if it exists. One common problem in these methods is to find local minima instead of global minima in non-convex functions. The simplest approach is to take a step size (or learning rate </w:t>
      </w:r>
      <m:oMath>
        <m:r>
          <w:rPr>
            <w:rFonts w:ascii="Cambria Math" w:eastAsiaTheme="minorEastAsia" w:hAnsi="Cambria Math" w:cs="Arial"/>
            <w:sz w:val="24"/>
            <w:szCs w:val="24"/>
          </w:rPr>
          <m:t>η</m:t>
        </m:r>
      </m:oMath>
      <w:r w:rsidRPr="00086AC7">
        <w:rPr>
          <w:rFonts w:ascii="Arial" w:eastAsiaTheme="minorEastAsia" w:hAnsi="Arial" w:cs="Arial"/>
          <w:sz w:val="24"/>
          <w:szCs w:val="24"/>
        </w:rPr>
        <w:t xml:space="preserve">). </w:t>
      </w:r>
    </w:p>
    <w:p w14:paraId="258E4FD0" w14:textId="7DA15527" w:rsidR="00CF2F29" w:rsidRPr="00086AC7" w:rsidRDefault="00CF2F29" w:rsidP="00CF2F29">
      <w:pPr>
        <w:jc w:val="both"/>
        <w:rPr>
          <w:rFonts w:ascii="Arial" w:eastAsiaTheme="minorEastAsia" w:hAnsi="Arial" w:cs="Arial"/>
          <w:sz w:val="24"/>
          <w:szCs w:val="24"/>
        </w:rPr>
      </w:pPr>
      <w:r w:rsidRPr="00086AC7">
        <w:rPr>
          <w:rFonts w:ascii="Arial" w:eastAsiaTheme="minorEastAsia" w:hAnsi="Arial" w:cs="Arial"/>
          <w:sz w:val="24"/>
          <w:szCs w:val="24"/>
        </w:rPr>
        <w:t xml:space="preserve">In practice, the </w:t>
      </w:r>
      <w:del w:id="51" w:author="Luis Barreiro" w:date="2022-11-16T21:15:00Z">
        <w:r w:rsidRPr="00086AC7" w:rsidDel="00A10517">
          <w:rPr>
            <w:rFonts w:ascii="Arial" w:eastAsiaTheme="minorEastAsia" w:hAnsi="Arial" w:cs="Arial"/>
            <w:sz w:val="24"/>
            <w:szCs w:val="24"/>
          </w:rPr>
          <w:delText>Gradient descent</w:delText>
        </w:r>
      </w:del>
      <w:ins w:id="52" w:author="Luis Barreiro" w:date="2022-11-16T21:15:00Z">
        <w:r w:rsidR="00A10517">
          <w:rPr>
            <w:rFonts w:ascii="Arial" w:eastAsiaTheme="minorEastAsia" w:hAnsi="Arial" w:cs="Arial"/>
            <w:sz w:val="24"/>
            <w:szCs w:val="24"/>
          </w:rPr>
          <w:t>GD</w:t>
        </w:r>
      </w:ins>
      <w:r w:rsidRPr="00086AC7">
        <w:rPr>
          <w:rFonts w:ascii="Arial" w:eastAsiaTheme="minorEastAsia" w:hAnsi="Arial" w:cs="Arial"/>
          <w:sz w:val="24"/>
          <w:szCs w:val="24"/>
        </w:rPr>
        <w:t xml:space="preserve"> method is very sensitive to initial conditions (</w:t>
      </w:r>
      <w:r w:rsidR="00D53681" w:rsidRPr="00086AC7">
        <w:rPr>
          <w:rFonts w:ascii="Arial" w:eastAsiaTheme="minorEastAsia" w:hAnsi="Arial" w:cs="Arial"/>
          <w:sz w:val="24"/>
          <w:szCs w:val="24"/>
        </w:rPr>
        <w:t>i.e.,</w:t>
      </w:r>
      <w:r w:rsidRPr="00086AC7">
        <w:rPr>
          <w:rFonts w:ascii="Arial" w:eastAsiaTheme="minorEastAsia" w:hAnsi="Arial" w:cs="Arial"/>
          <w:sz w:val="24"/>
          <w:szCs w:val="24"/>
        </w:rPr>
        <w:t xml:space="preserve"> starting point for the iterations) and choice of learning rates. It is as well a method computationally expensive, especially for large datasets, since it computes the cost function and its gradient for all data points.</w:t>
      </w:r>
    </w:p>
    <w:p w14:paraId="5F98A0F3" w14:textId="77777777" w:rsidR="00CF2F29" w:rsidRPr="00086AC7" w:rsidRDefault="00CF2F29" w:rsidP="00CF2F29">
      <w:pPr>
        <w:jc w:val="both"/>
        <w:rPr>
          <w:rFonts w:ascii="Arial" w:eastAsiaTheme="minorEastAsia" w:hAnsi="Arial" w:cs="Arial"/>
          <w:sz w:val="24"/>
          <w:szCs w:val="24"/>
        </w:rPr>
      </w:pPr>
      <w:r w:rsidRPr="00086AC7">
        <w:rPr>
          <w:rFonts w:ascii="Arial" w:eastAsiaTheme="minorEastAsia" w:hAnsi="Arial" w:cs="Arial"/>
          <w:sz w:val="24"/>
          <w:szCs w:val="24"/>
        </w:rPr>
        <w:t>The performance can be accelerated by introducing momentum</w:t>
      </w:r>
      <w:r>
        <w:rPr>
          <w:rFonts w:ascii="Arial" w:eastAsiaTheme="minorEastAsia" w:hAnsi="Arial" w:cs="Arial"/>
          <w:sz w:val="24"/>
          <w:szCs w:val="24"/>
        </w:rPr>
        <w:t xml:space="preserve"> term </w:t>
      </w:r>
      <m:oMath>
        <m:r>
          <w:rPr>
            <w:rFonts w:ascii="Cambria Math" w:eastAsiaTheme="minorEastAsia" w:hAnsi="Cambria Math" w:cs="Arial"/>
            <w:sz w:val="28"/>
            <w:szCs w:val="28"/>
          </w:rPr>
          <m:t>γ</m:t>
        </m:r>
      </m:oMath>
      <w:r w:rsidRPr="00086AC7">
        <w:rPr>
          <w:rFonts w:ascii="Arial" w:eastAsiaTheme="minorEastAsia" w:hAnsi="Arial" w:cs="Arial"/>
          <w:sz w:val="24"/>
          <w:szCs w:val="24"/>
        </w:rPr>
        <w:t>, where the previous steps are remembered. This allows to build inertia in a direction in the search space and accelerate the search specially through noisy gradients or flat spots.</w:t>
      </w:r>
    </w:p>
    <w:p w14:paraId="7D636191" w14:textId="77777777" w:rsidR="00CF2F29" w:rsidRPr="004A26DD" w:rsidRDefault="000F7B6E" w:rsidP="00CF2F29">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v</m:t>
              </m:r>
            </m:e>
            <m:sub>
              <m:r>
                <w:rPr>
                  <w:rFonts w:ascii="Cambria Math" w:eastAsiaTheme="minorEastAsia" w:hAnsi="Cambria Math" w:cs="Arial"/>
                  <w:sz w:val="28"/>
                  <w:szCs w:val="28"/>
                </w:rPr>
                <m:t>t</m:t>
              </m:r>
            </m:sub>
          </m:sSub>
          <m:r>
            <w:rPr>
              <w:rFonts w:ascii="Cambria Math" w:eastAsiaTheme="minorEastAsia" w:hAnsi="Cambria Math" w:cs="Arial"/>
              <w:sz w:val="28"/>
              <w:szCs w:val="28"/>
            </w:rPr>
            <m:t>=</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γ</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v</m:t>
                  </m:r>
                </m:e>
                <m:sub>
                  <m:r>
                    <w:rPr>
                      <w:rFonts w:ascii="Cambria Math" w:eastAsiaTheme="minorEastAsia" w:hAnsi="Cambria Math" w:cs="Arial"/>
                      <w:sz w:val="28"/>
                      <w:szCs w:val="28"/>
                    </w:rPr>
                    <m:t>t</m:t>
                  </m:r>
                  <m:r>
                    <w:rPr>
                      <w:rFonts w:ascii="Cambria Math" w:eastAsiaTheme="minorEastAsia" w:hAnsi="Cambria Math" w:cs="Arial"/>
                      <w:sz w:val="28"/>
                      <w:szCs w:val="28"/>
                    </w:rPr>
                    <m:t>-</m:t>
                  </m:r>
                  <m:r>
                    <w:rPr>
                      <w:rFonts w:ascii="Cambria Math" w:eastAsiaTheme="minorEastAsia" w:hAnsi="Cambria Math" w:cs="Arial"/>
                      <w:sz w:val="28"/>
                      <w:szCs w:val="28"/>
                    </w:rPr>
                    <m:t>1</m:t>
                  </m:r>
                </m:sub>
              </m:sSub>
              <m:r>
                <w:rPr>
                  <w:rFonts w:ascii="Cambria Math" w:eastAsiaTheme="minorEastAsia" w:hAnsi="Cambria Math" w:cs="Arial"/>
                  <w:sz w:val="28"/>
                  <w:szCs w:val="28"/>
                </w:rPr>
                <m:t>+</m:t>
              </m:r>
              <m:r>
                <w:rPr>
                  <w:rFonts w:ascii="Cambria Math" w:eastAsiaTheme="minorEastAsia" w:hAnsi="Cambria Math" w:cs="Arial"/>
                  <w:sz w:val="28"/>
                  <w:szCs w:val="28"/>
                </w:rPr>
                <m:t>η</m:t>
              </m:r>
            </m:e>
            <m:sub>
              <m:r>
                <w:rPr>
                  <w:rFonts w:ascii="Cambria Math" w:eastAsiaTheme="minorEastAsia" w:hAnsi="Cambria Math" w:cs="Arial"/>
                  <w:sz w:val="28"/>
                  <w:szCs w:val="28"/>
                </w:rPr>
                <m:t>t</m:t>
              </m:r>
            </m:sub>
          </m:sSub>
          <m:sSub>
            <m:sSubPr>
              <m:ctrlPr>
                <w:rPr>
                  <w:rFonts w:ascii="Cambria Math" w:eastAsiaTheme="minorEastAsia" w:hAnsi="Cambria Math" w:cs="Arial"/>
                  <w:sz w:val="28"/>
                  <w:szCs w:val="28"/>
                </w:rPr>
              </m:ctrlPr>
            </m:sSubPr>
            <m:e>
              <m:r>
                <m:rPr>
                  <m:sty m:val="p"/>
                </m:rPr>
                <w:rPr>
                  <w:rFonts w:ascii="Cambria Math" w:eastAsiaTheme="minorEastAsia" w:hAnsi="Cambria Math" w:cs="Arial"/>
                  <w:sz w:val="28"/>
                  <w:szCs w:val="28"/>
                </w:rPr>
                <m:t>∇</m:t>
              </m:r>
            </m:e>
            <m:sub>
              <m:r>
                <w:rPr>
                  <w:rFonts w:ascii="Cambria Math" w:eastAsiaTheme="minorEastAsia" w:hAnsi="Cambria Math" w:cs="Arial"/>
                  <w:sz w:val="28"/>
                  <w:szCs w:val="28"/>
                </w:rPr>
                <m:t>θ</m:t>
              </m:r>
            </m:sub>
          </m:sSub>
          <m:r>
            <w:rPr>
              <w:rFonts w:ascii="Cambria Math" w:eastAsiaTheme="minorEastAsia" w:hAnsi="Cambria Math" w:cs="Arial"/>
              <w:sz w:val="28"/>
              <w:szCs w:val="28"/>
            </w:rPr>
            <m:t>E</m:t>
          </m:r>
          <m:d>
            <m:dPr>
              <m:ctrlPr>
                <w:rPr>
                  <w:rFonts w:ascii="Cambria Math" w:eastAsiaTheme="minorEastAsia" w:hAnsi="Cambria Math" w:cs="Arial"/>
                  <w:i/>
                  <w:sz w:val="28"/>
                  <w:szCs w:val="28"/>
                </w:rPr>
              </m:ctrlPr>
            </m:dPr>
            <m:e>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θ</m:t>
                  </m:r>
                </m:e>
                <m:sub>
                  <m:r>
                    <w:rPr>
                      <w:rFonts w:ascii="Cambria Math" w:eastAsiaTheme="minorEastAsia" w:hAnsi="Cambria Math" w:cs="Arial"/>
                      <w:sz w:val="28"/>
                      <w:szCs w:val="28"/>
                    </w:rPr>
                    <m:t>t</m:t>
                  </m:r>
                </m:sub>
              </m:sSub>
            </m:e>
          </m:d>
        </m:oMath>
      </m:oMathPara>
    </w:p>
    <w:p w14:paraId="68A2E8F7" w14:textId="77777777" w:rsidR="00CF2F29" w:rsidRPr="001D419E" w:rsidRDefault="000F7B6E" w:rsidP="00CF2F29">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θ</m:t>
              </m:r>
            </m:e>
            <m:sub>
              <m:r>
                <w:rPr>
                  <w:rFonts w:ascii="Cambria Math" w:eastAsiaTheme="minorEastAsia" w:hAnsi="Cambria Math" w:cs="Arial"/>
                  <w:sz w:val="28"/>
                  <w:szCs w:val="28"/>
                </w:rPr>
                <m:t>t</m:t>
              </m:r>
              <m:r>
                <w:rPr>
                  <w:rFonts w:ascii="Cambria Math" w:eastAsiaTheme="minorEastAsia" w:hAnsi="Cambria Math" w:cs="Arial"/>
                  <w:sz w:val="28"/>
                  <w:szCs w:val="28"/>
                </w:rPr>
                <m:t>+1</m:t>
              </m:r>
            </m:sub>
          </m:sSub>
          <m:r>
            <w:rPr>
              <w:rFonts w:ascii="Cambria Math" w:eastAsiaTheme="minorEastAsia" w:hAnsi="Cambria Math" w:cs="Arial"/>
              <w:sz w:val="28"/>
              <w:szCs w:val="28"/>
            </w:rPr>
            <m:t>=</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θ</m:t>
              </m:r>
            </m:e>
            <m:sub>
              <m:r>
                <w:rPr>
                  <w:rFonts w:ascii="Cambria Math" w:eastAsiaTheme="minorEastAsia" w:hAnsi="Cambria Math" w:cs="Arial"/>
                  <w:sz w:val="28"/>
                  <w:szCs w:val="28"/>
                </w:rPr>
                <m:t>t</m:t>
              </m:r>
            </m:sub>
          </m:sSub>
          <m:r>
            <w:rPr>
              <w:rFonts w:ascii="Cambria Math" w:eastAsiaTheme="minorEastAsia" w:hAnsi="Cambria Math" w:cs="Arial"/>
              <w:sz w:val="28"/>
              <w:szCs w:val="28"/>
            </w:rPr>
            <m:t>-</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v</m:t>
              </m:r>
            </m:e>
            <m:sub>
              <m:r>
                <w:rPr>
                  <w:rFonts w:ascii="Cambria Math" w:eastAsiaTheme="minorEastAsia" w:hAnsi="Cambria Math" w:cs="Arial"/>
                  <w:sz w:val="28"/>
                  <w:szCs w:val="28"/>
                </w:rPr>
                <m:t>t</m:t>
              </m:r>
            </m:sub>
          </m:sSub>
        </m:oMath>
      </m:oMathPara>
    </w:p>
    <w:p w14:paraId="4CD03E25" w14:textId="5D61C078" w:rsidR="00CF2F29" w:rsidRPr="00086AC7" w:rsidRDefault="00CF2F29" w:rsidP="00CF2F29">
      <w:pPr>
        <w:jc w:val="both"/>
        <w:rPr>
          <w:rFonts w:ascii="Arial" w:hAnsi="Arial" w:cs="Arial"/>
          <w:sz w:val="24"/>
          <w:szCs w:val="24"/>
        </w:rPr>
      </w:pPr>
      <w:r w:rsidRPr="00086AC7">
        <w:rPr>
          <w:rFonts w:ascii="Arial" w:hAnsi="Arial" w:cs="Arial"/>
          <w:sz w:val="24"/>
          <w:szCs w:val="24"/>
        </w:rPr>
        <w:t xml:space="preserve">Linear regression has several desirable properties for calculating </w:t>
      </w:r>
      <w:del w:id="53" w:author="Luis Barreiro" w:date="2022-11-16T21:15:00Z">
        <w:r w:rsidRPr="00086AC7" w:rsidDel="00A10517">
          <w:rPr>
            <w:rFonts w:ascii="Arial" w:hAnsi="Arial" w:cs="Arial"/>
            <w:sz w:val="24"/>
            <w:szCs w:val="24"/>
          </w:rPr>
          <w:delText>gradient descent</w:delText>
        </w:r>
      </w:del>
      <w:ins w:id="54" w:author="Luis Barreiro" w:date="2022-11-16T21:15:00Z">
        <w:r w:rsidR="00A10517">
          <w:rPr>
            <w:rFonts w:ascii="Arial" w:hAnsi="Arial" w:cs="Arial"/>
            <w:sz w:val="24"/>
            <w:szCs w:val="24"/>
          </w:rPr>
          <w:t>GD</w:t>
        </w:r>
      </w:ins>
      <w:r w:rsidRPr="00086AC7">
        <w:rPr>
          <w:rFonts w:ascii="Arial" w:hAnsi="Arial" w:cs="Arial"/>
          <w:sz w:val="24"/>
          <w:szCs w:val="24"/>
        </w:rPr>
        <w:t xml:space="preserve"> methods: it has an analytical solution; the gradient can be also computed analytically, and the cost function is convex.</w:t>
      </w:r>
    </w:p>
    <w:p w14:paraId="6BECF94A" w14:textId="77777777" w:rsidR="00CF2F29" w:rsidRPr="00CC2DA2" w:rsidRDefault="00CF2F29" w:rsidP="00CF2F29">
      <w:pPr>
        <w:pStyle w:val="ListParagraph"/>
        <w:numPr>
          <w:ilvl w:val="0"/>
          <w:numId w:val="12"/>
        </w:numPr>
        <w:spacing w:line="256" w:lineRule="auto"/>
        <w:rPr>
          <w:rFonts w:ascii="Arial" w:hAnsi="Arial" w:cs="Arial"/>
          <w:i/>
          <w:iCs/>
          <w:sz w:val="24"/>
          <w:szCs w:val="24"/>
        </w:rPr>
      </w:pPr>
      <w:r w:rsidRPr="00CC2DA2">
        <w:rPr>
          <w:rFonts w:ascii="Arial" w:hAnsi="Arial" w:cs="Arial"/>
          <w:i/>
          <w:iCs/>
          <w:sz w:val="24"/>
          <w:szCs w:val="24"/>
        </w:rPr>
        <w:t>Stochastic Gradient Descent</w:t>
      </w:r>
    </w:p>
    <w:p w14:paraId="7D2482A4" w14:textId="555537F4" w:rsidR="00CF2F29" w:rsidRPr="00086AC7" w:rsidRDefault="00CF2F29" w:rsidP="00CF2F29">
      <w:pPr>
        <w:jc w:val="both"/>
        <w:rPr>
          <w:rFonts w:ascii="Arial" w:hAnsi="Arial" w:cs="Arial"/>
          <w:sz w:val="24"/>
          <w:szCs w:val="24"/>
        </w:rPr>
      </w:pPr>
      <w:r w:rsidRPr="00086AC7">
        <w:rPr>
          <w:rFonts w:ascii="Arial" w:hAnsi="Arial" w:cs="Arial"/>
          <w:sz w:val="24"/>
          <w:szCs w:val="24"/>
        </w:rPr>
        <w:t xml:space="preserve">Stochastic Gradient Descent </w:t>
      </w:r>
      <w:ins w:id="55" w:author="Luis Barreiro" w:date="2022-11-16T21:18:00Z">
        <w:r w:rsidR="005C046E">
          <w:rPr>
            <w:rFonts w:ascii="Arial" w:hAnsi="Arial" w:cs="Arial"/>
            <w:sz w:val="24"/>
            <w:szCs w:val="24"/>
          </w:rPr>
          <w:t xml:space="preserve">(SGD) </w:t>
        </w:r>
      </w:ins>
      <w:r w:rsidRPr="00086AC7">
        <w:rPr>
          <w:rFonts w:ascii="Arial" w:hAnsi="Arial" w:cs="Arial"/>
          <w:sz w:val="24"/>
          <w:szCs w:val="24"/>
        </w:rPr>
        <w:t xml:space="preserve">deals with the sensitivities of </w:t>
      </w:r>
      <w:del w:id="56" w:author="Luis Barreiro" w:date="2022-11-16T21:17:00Z">
        <w:r w:rsidRPr="00086AC7" w:rsidDel="005C046E">
          <w:rPr>
            <w:rFonts w:ascii="Arial" w:hAnsi="Arial" w:cs="Arial"/>
            <w:sz w:val="24"/>
            <w:szCs w:val="24"/>
          </w:rPr>
          <w:delText>Gradient descent</w:delText>
        </w:r>
      </w:del>
      <w:ins w:id="57" w:author="Luis Barreiro" w:date="2022-11-16T21:17:00Z">
        <w:r w:rsidR="005C046E">
          <w:rPr>
            <w:rFonts w:ascii="Arial" w:hAnsi="Arial" w:cs="Arial"/>
            <w:sz w:val="24"/>
            <w:szCs w:val="24"/>
          </w:rPr>
          <w:t>GD</w:t>
        </w:r>
      </w:ins>
      <w:r w:rsidRPr="00086AC7">
        <w:rPr>
          <w:rFonts w:ascii="Arial" w:hAnsi="Arial" w:cs="Arial"/>
          <w:sz w:val="24"/>
          <w:szCs w:val="24"/>
        </w:rPr>
        <w:t xml:space="preserve"> to the initial conditions, choice of learning rate or convexity of the cost function. It chooses a random instance in the training set at every step and computes the gradients based on only one instance (</w:t>
      </w:r>
      <w:commentRangeStart w:id="58"/>
      <w:commentRangeStart w:id="59"/>
      <w:proofErr w:type="spellStart"/>
      <w:ins w:id="60" w:author="Luis Barreiro" w:date="2022-11-16T19:41:00Z">
        <w:r w:rsidR="00BF518D" w:rsidRPr="00086AC7">
          <w:rPr>
            <w:rFonts w:ascii="Arial" w:hAnsi="Arial" w:cs="Arial"/>
            <w:sz w:val="24"/>
            <w:szCs w:val="24"/>
          </w:rPr>
          <w:t>G</w:t>
        </w:r>
        <w:r w:rsidR="00BF518D">
          <w:rPr>
            <w:rFonts w:ascii="Arial" w:hAnsi="Arial" w:cs="Arial"/>
            <w:sz w:val="24"/>
            <w:szCs w:val="24"/>
          </w:rPr>
          <w:t>é</w:t>
        </w:r>
        <w:r w:rsidR="00BF518D" w:rsidRPr="00086AC7">
          <w:rPr>
            <w:rFonts w:ascii="Arial" w:hAnsi="Arial" w:cs="Arial"/>
            <w:sz w:val="24"/>
            <w:szCs w:val="24"/>
          </w:rPr>
          <w:t>ron</w:t>
        </w:r>
        <w:commentRangeEnd w:id="58"/>
        <w:commentRangeEnd w:id="59"/>
        <w:proofErr w:type="spellEnd"/>
        <w:r w:rsidR="00BF518D">
          <w:rPr>
            <w:rFonts w:ascii="Arial" w:hAnsi="Arial" w:cs="Arial"/>
            <w:sz w:val="24"/>
            <w:szCs w:val="24"/>
          </w:rPr>
          <w:t>, 2019</w:t>
        </w:r>
        <w:r w:rsidR="00BF518D">
          <w:rPr>
            <w:rStyle w:val="CommentReference"/>
          </w:rPr>
          <w:commentReference w:id="58"/>
        </w:r>
        <w:r w:rsidR="00BF518D">
          <w:rPr>
            <w:rStyle w:val="CommentReference"/>
          </w:rPr>
          <w:commentReference w:id="59"/>
        </w:r>
      </w:ins>
      <w:commentRangeStart w:id="61"/>
      <w:del w:id="62" w:author="Luis Barreiro" w:date="2022-11-16T19:41:00Z">
        <w:r w:rsidRPr="00086AC7" w:rsidDel="00BF518D">
          <w:rPr>
            <w:rFonts w:ascii="Arial" w:hAnsi="Arial" w:cs="Arial"/>
            <w:sz w:val="24"/>
            <w:szCs w:val="24"/>
          </w:rPr>
          <w:delText>G</w:delText>
        </w:r>
        <w:r w:rsidR="00BF518D" w:rsidDel="00BF518D">
          <w:rPr>
            <w:rFonts w:ascii="Arial" w:hAnsi="Arial" w:cs="Arial"/>
            <w:sz w:val="24"/>
            <w:szCs w:val="24"/>
          </w:rPr>
          <w:delText>é</w:delText>
        </w:r>
        <w:r w:rsidRPr="00086AC7" w:rsidDel="00BF518D">
          <w:rPr>
            <w:rFonts w:ascii="Arial" w:hAnsi="Arial" w:cs="Arial"/>
            <w:sz w:val="24"/>
            <w:szCs w:val="24"/>
          </w:rPr>
          <w:delText>ron</w:delText>
        </w:r>
        <w:commentRangeEnd w:id="61"/>
        <w:r w:rsidR="00CC2DA2" w:rsidDel="00BF518D">
          <w:rPr>
            <w:rStyle w:val="CommentReference"/>
          </w:rPr>
          <w:commentReference w:id="61"/>
        </w:r>
      </w:del>
      <w:r w:rsidRPr="00086AC7">
        <w:rPr>
          <w:rFonts w:ascii="Arial" w:hAnsi="Arial" w:cs="Arial"/>
          <w:sz w:val="24"/>
          <w:szCs w:val="24"/>
        </w:rPr>
        <w:t xml:space="preserve">). This algorithm is less regular than the </w:t>
      </w:r>
      <w:del w:id="63" w:author="Luis Barreiro" w:date="2022-11-16T21:17:00Z">
        <w:r w:rsidRPr="00086AC7" w:rsidDel="005C046E">
          <w:rPr>
            <w:rFonts w:ascii="Arial" w:hAnsi="Arial" w:cs="Arial"/>
            <w:sz w:val="24"/>
            <w:szCs w:val="24"/>
          </w:rPr>
          <w:delText>Gradient Descent</w:delText>
        </w:r>
      </w:del>
      <w:ins w:id="64" w:author="Luis Barreiro" w:date="2022-11-16T21:17:00Z">
        <w:r w:rsidR="005C046E">
          <w:rPr>
            <w:rFonts w:ascii="Arial" w:hAnsi="Arial" w:cs="Arial"/>
            <w:sz w:val="24"/>
            <w:szCs w:val="24"/>
          </w:rPr>
          <w:t>GD</w:t>
        </w:r>
      </w:ins>
      <w:r w:rsidRPr="00086AC7">
        <w:rPr>
          <w:rFonts w:ascii="Arial" w:hAnsi="Arial" w:cs="Arial"/>
          <w:sz w:val="24"/>
          <w:szCs w:val="24"/>
        </w:rPr>
        <w:t xml:space="preserve"> because of its stochastic nature. But it can help avoid the local minima, although it can make it harder to converge to a minimum. To solve this, it is common to use an adaptative learning rate, where the steps taken are larger at start, and get smaller as the algorithm approach the global minimum.</w:t>
      </w:r>
    </w:p>
    <w:p w14:paraId="7CB4CA08" w14:textId="3B55ED30" w:rsidR="00CF2F29" w:rsidRPr="00086AC7" w:rsidRDefault="00CF2F29" w:rsidP="00CF2F29">
      <w:pPr>
        <w:jc w:val="both"/>
        <w:rPr>
          <w:rFonts w:ascii="Arial" w:hAnsi="Arial" w:cs="Arial"/>
          <w:sz w:val="24"/>
          <w:szCs w:val="24"/>
        </w:rPr>
      </w:pPr>
      <w:r w:rsidRPr="00086AC7">
        <w:rPr>
          <w:rFonts w:ascii="Arial" w:hAnsi="Arial" w:cs="Arial"/>
          <w:sz w:val="24"/>
          <w:szCs w:val="24"/>
        </w:rPr>
        <w:lastRenderedPageBreak/>
        <w:t xml:space="preserve">In addition, to further accelerate the computations, the gradient is computed over </w:t>
      </w:r>
      <w:r w:rsidR="00AF49F3" w:rsidRPr="00086AC7">
        <w:rPr>
          <w:rFonts w:ascii="Arial" w:hAnsi="Arial" w:cs="Arial"/>
          <w:sz w:val="24"/>
          <w:szCs w:val="24"/>
        </w:rPr>
        <w:t>so-called</w:t>
      </w:r>
      <w:r w:rsidRPr="00086AC7">
        <w:rPr>
          <w:rFonts w:ascii="Arial" w:hAnsi="Arial" w:cs="Arial"/>
          <w:sz w:val="24"/>
          <w:szCs w:val="24"/>
        </w:rPr>
        <w:t xml:space="preserve"> </w:t>
      </w:r>
      <w:r w:rsidR="00AF49F3" w:rsidRPr="00086AC7">
        <w:rPr>
          <w:rFonts w:ascii="Arial" w:hAnsi="Arial" w:cs="Arial"/>
          <w:sz w:val="24"/>
          <w:szCs w:val="24"/>
        </w:rPr>
        <w:t>mini batches</w:t>
      </w:r>
      <w:r w:rsidRPr="00086AC7">
        <w:rPr>
          <w:rFonts w:ascii="Arial" w:hAnsi="Arial" w:cs="Arial"/>
          <w:sz w:val="24"/>
          <w:szCs w:val="24"/>
        </w:rPr>
        <w:t xml:space="preserve"> of the training data, instead of computing the cost function and gradient for all points of the training dataset. This is especially useful with large training datasets</w:t>
      </w:r>
    </w:p>
    <w:p w14:paraId="3EB789DF" w14:textId="77777777" w:rsidR="00CF2F29" w:rsidRPr="00CC2DA2" w:rsidRDefault="00CF2F29" w:rsidP="00CF2F29">
      <w:pPr>
        <w:pStyle w:val="ListParagraph"/>
        <w:numPr>
          <w:ilvl w:val="0"/>
          <w:numId w:val="13"/>
        </w:numPr>
        <w:spacing w:line="256" w:lineRule="auto"/>
        <w:rPr>
          <w:rFonts w:ascii="Arial" w:hAnsi="Arial" w:cs="Arial"/>
          <w:i/>
          <w:iCs/>
          <w:sz w:val="24"/>
          <w:szCs w:val="24"/>
        </w:rPr>
      </w:pPr>
      <w:r w:rsidRPr="00CC2DA2">
        <w:rPr>
          <w:rFonts w:ascii="Arial" w:hAnsi="Arial" w:cs="Arial"/>
          <w:i/>
          <w:iCs/>
          <w:sz w:val="24"/>
          <w:szCs w:val="24"/>
        </w:rPr>
        <w:t>Algorithms with adaptative learning rate</w:t>
      </w:r>
    </w:p>
    <w:p w14:paraId="2230F852" w14:textId="4D11CFDF" w:rsidR="00CF2F29" w:rsidRPr="00086AC7" w:rsidRDefault="00CF2F29" w:rsidP="00CF2F29">
      <w:pPr>
        <w:autoSpaceDE w:val="0"/>
        <w:autoSpaceDN w:val="0"/>
        <w:adjustRightInd w:val="0"/>
        <w:spacing w:after="0" w:line="240" w:lineRule="auto"/>
        <w:jc w:val="both"/>
        <w:rPr>
          <w:rFonts w:ascii="Arial" w:hAnsi="Arial" w:cs="Arial"/>
          <w:sz w:val="24"/>
          <w:szCs w:val="24"/>
        </w:rPr>
      </w:pPr>
      <w:r w:rsidRPr="00086AC7">
        <w:rPr>
          <w:rFonts w:ascii="Arial" w:hAnsi="Arial" w:cs="Arial"/>
          <w:sz w:val="24"/>
          <w:szCs w:val="24"/>
        </w:rPr>
        <w:t xml:space="preserve">The learning rate is one of the hyperparameters that is the most difficult to set because it has a significant impact on model performance. The momentum algorithm can mitigate these issues in part, but at the cost of introducing another hyperparameter </w:t>
      </w:r>
      <w:commentRangeStart w:id="65"/>
      <w:commentRangeStart w:id="66"/>
      <w:r w:rsidRPr="00086AC7">
        <w:rPr>
          <w:rFonts w:ascii="Arial" w:hAnsi="Arial" w:cs="Arial"/>
          <w:sz w:val="24"/>
          <w:szCs w:val="24"/>
        </w:rPr>
        <w:t>(Goodfellow</w:t>
      </w:r>
      <w:ins w:id="67" w:author="Luis Barreiro" w:date="2022-11-16T19:41:00Z">
        <w:r w:rsidR="00BF518D">
          <w:rPr>
            <w:rFonts w:ascii="Arial" w:hAnsi="Arial" w:cs="Arial"/>
            <w:sz w:val="24"/>
            <w:szCs w:val="24"/>
          </w:rPr>
          <w:t xml:space="preserve"> et al., 2016</w:t>
        </w:r>
      </w:ins>
      <w:r w:rsidRPr="00086AC7">
        <w:rPr>
          <w:rFonts w:ascii="Arial" w:hAnsi="Arial" w:cs="Arial"/>
          <w:sz w:val="24"/>
          <w:szCs w:val="24"/>
        </w:rPr>
        <w:t xml:space="preserve">). </w:t>
      </w:r>
      <w:commentRangeEnd w:id="65"/>
      <w:r w:rsidR="00CC2DA2">
        <w:rPr>
          <w:rStyle w:val="CommentReference"/>
        </w:rPr>
        <w:commentReference w:id="65"/>
      </w:r>
      <w:commentRangeEnd w:id="66"/>
      <w:r w:rsidR="00F32E7A">
        <w:rPr>
          <w:rStyle w:val="CommentReference"/>
        </w:rPr>
        <w:commentReference w:id="66"/>
      </w:r>
      <w:r w:rsidRPr="00086AC7">
        <w:rPr>
          <w:rFonts w:ascii="Arial" w:hAnsi="Arial" w:cs="Arial"/>
          <w:sz w:val="24"/>
          <w:szCs w:val="24"/>
        </w:rPr>
        <w:t>Recently there has been developed different methods that can adaptively change the step size to match the search space without having to calculate or approximate the Hessian, that represents the second derivative of the cost function. They accomplished this by tracking the gradient plus the second moment of the gradient.</w:t>
      </w:r>
    </w:p>
    <w:p w14:paraId="4BB32021" w14:textId="77777777" w:rsidR="00CF2F29" w:rsidRPr="00086AC7" w:rsidRDefault="00CF2F29" w:rsidP="00CF2F29">
      <w:pPr>
        <w:autoSpaceDE w:val="0"/>
        <w:autoSpaceDN w:val="0"/>
        <w:adjustRightInd w:val="0"/>
        <w:spacing w:after="0" w:line="240" w:lineRule="auto"/>
        <w:rPr>
          <w:rFonts w:ascii="Arial" w:hAnsi="Arial" w:cs="Arial"/>
          <w:sz w:val="24"/>
          <w:szCs w:val="24"/>
        </w:rPr>
      </w:pPr>
      <w:r w:rsidRPr="00086AC7">
        <w:rPr>
          <w:rFonts w:ascii="Arial" w:hAnsi="Arial" w:cs="Arial"/>
          <w:sz w:val="24"/>
          <w:szCs w:val="24"/>
        </w:rPr>
        <w:t xml:space="preserve"> </w:t>
      </w:r>
    </w:p>
    <w:p w14:paraId="31E470A0" w14:textId="0F9B27BD" w:rsidR="00CF2F29" w:rsidRPr="00813423" w:rsidRDefault="00CF2F29" w:rsidP="00CF2F29">
      <w:pPr>
        <w:spacing w:line="257" w:lineRule="auto"/>
        <w:jc w:val="both"/>
        <w:rPr>
          <w:rFonts w:ascii="Arial" w:hAnsi="Arial" w:cs="Arial"/>
          <w:sz w:val="24"/>
          <w:szCs w:val="24"/>
        </w:rPr>
      </w:pPr>
      <w:proofErr w:type="spellStart"/>
      <w:r w:rsidRPr="00CC2DA2">
        <w:rPr>
          <w:rFonts w:ascii="Arial" w:hAnsi="Arial" w:cs="Arial"/>
          <w:i/>
          <w:iCs/>
          <w:sz w:val="24"/>
          <w:szCs w:val="24"/>
          <w:u w:val="single"/>
        </w:rPr>
        <w:t>A</w:t>
      </w:r>
      <w:ins w:id="68" w:author="Luis Barreiro" w:date="2022-11-16T21:54:00Z">
        <w:r w:rsidR="00652735">
          <w:rPr>
            <w:rFonts w:ascii="Arial" w:hAnsi="Arial" w:cs="Arial"/>
            <w:i/>
            <w:iCs/>
            <w:sz w:val="24"/>
            <w:szCs w:val="24"/>
            <w:u w:val="single"/>
          </w:rPr>
          <w:t>DA</w:t>
        </w:r>
      </w:ins>
      <w:del w:id="69" w:author="Luis Barreiro" w:date="2022-11-16T21:54:00Z">
        <w:r w:rsidRPr="00CC2DA2" w:rsidDel="00652735">
          <w:rPr>
            <w:rFonts w:ascii="Arial" w:hAnsi="Arial" w:cs="Arial"/>
            <w:i/>
            <w:iCs/>
            <w:sz w:val="24"/>
            <w:szCs w:val="24"/>
            <w:u w:val="single"/>
          </w:rPr>
          <w:delText>da</w:delText>
        </w:r>
      </w:del>
      <w:r w:rsidRPr="00CC2DA2">
        <w:rPr>
          <w:rFonts w:ascii="Arial" w:hAnsi="Arial" w:cs="Arial"/>
          <w:i/>
          <w:iCs/>
          <w:sz w:val="24"/>
          <w:szCs w:val="24"/>
          <w:u w:val="single"/>
        </w:rPr>
        <w:t>Grad</w:t>
      </w:r>
      <w:proofErr w:type="spellEnd"/>
      <w:r w:rsidRPr="00CC2DA2">
        <w:rPr>
          <w:rFonts w:ascii="Arial" w:hAnsi="Arial" w:cs="Arial"/>
          <w:i/>
          <w:iCs/>
          <w:sz w:val="24"/>
          <w:szCs w:val="24"/>
          <w:u w:val="single"/>
        </w:rPr>
        <w:t>:</w:t>
      </w:r>
      <w:r w:rsidRPr="00813423">
        <w:rPr>
          <w:rFonts w:ascii="Arial" w:hAnsi="Arial" w:cs="Arial"/>
          <w:sz w:val="24"/>
          <w:szCs w:val="24"/>
          <w:u w:val="single"/>
        </w:rPr>
        <w:t xml:space="preserve"> </w:t>
      </w:r>
      <w:r w:rsidRPr="00813423">
        <w:rPr>
          <w:rFonts w:ascii="Arial" w:hAnsi="Arial" w:cs="Arial"/>
          <w:sz w:val="24"/>
          <w:szCs w:val="24"/>
        </w:rPr>
        <w:t>short for Adaptative Gradients</w:t>
      </w:r>
      <w:r>
        <w:rPr>
          <w:rFonts w:ascii="Arial" w:hAnsi="Arial" w:cs="Arial"/>
          <w:sz w:val="24"/>
          <w:szCs w:val="24"/>
        </w:rPr>
        <w:t xml:space="preserve"> </w:t>
      </w:r>
      <w:r w:rsidRPr="00813423">
        <w:rPr>
          <w:rFonts w:ascii="Arial" w:hAnsi="Arial" w:cs="Arial"/>
          <w:sz w:val="24"/>
          <w:szCs w:val="24"/>
        </w:rPr>
        <w:t>(</w:t>
      </w:r>
      <w:proofErr w:type="spellStart"/>
      <w:r w:rsidRPr="00813423">
        <w:rPr>
          <w:rFonts w:ascii="Arial" w:hAnsi="Arial" w:cs="Arial"/>
          <w:sz w:val="24"/>
          <w:szCs w:val="24"/>
        </w:rPr>
        <w:t>Duchi</w:t>
      </w:r>
      <w:proofErr w:type="spellEnd"/>
      <w:r w:rsidRPr="00813423">
        <w:rPr>
          <w:rFonts w:ascii="Arial" w:hAnsi="Arial" w:cs="Arial"/>
          <w:sz w:val="24"/>
          <w:szCs w:val="24"/>
        </w:rPr>
        <w:t xml:space="preserve"> et al., 2011)</w:t>
      </w:r>
      <w:r>
        <w:rPr>
          <w:rFonts w:ascii="Arial" w:hAnsi="Arial" w:cs="Arial"/>
          <w:sz w:val="24"/>
          <w:szCs w:val="24"/>
        </w:rPr>
        <w:t>,</w:t>
      </w:r>
      <w:r w:rsidRPr="00813423">
        <w:rPr>
          <w:rFonts w:ascii="Arial" w:hAnsi="Arial" w:cs="Arial"/>
          <w:sz w:val="24"/>
          <w:szCs w:val="24"/>
        </w:rPr>
        <w:t xml:space="preserve"> is an extension of the </w:t>
      </w:r>
      <w:del w:id="70" w:author="Luis Barreiro" w:date="2022-11-16T21:17:00Z">
        <w:r w:rsidRPr="00813423" w:rsidDel="005C046E">
          <w:rPr>
            <w:rFonts w:ascii="Arial" w:hAnsi="Arial" w:cs="Arial"/>
            <w:sz w:val="24"/>
            <w:szCs w:val="24"/>
          </w:rPr>
          <w:delText>gradient descent</w:delText>
        </w:r>
      </w:del>
      <w:ins w:id="71" w:author="Luis Barreiro" w:date="2022-11-16T21:17:00Z">
        <w:r w:rsidR="005C046E">
          <w:rPr>
            <w:rFonts w:ascii="Arial" w:hAnsi="Arial" w:cs="Arial"/>
            <w:sz w:val="24"/>
            <w:szCs w:val="24"/>
          </w:rPr>
          <w:t>GD</w:t>
        </w:r>
      </w:ins>
      <w:r w:rsidRPr="00813423">
        <w:rPr>
          <w:rFonts w:ascii="Arial" w:hAnsi="Arial" w:cs="Arial"/>
          <w:sz w:val="24"/>
          <w:szCs w:val="24"/>
        </w:rPr>
        <w:t xml:space="preserve">. It uses an aggregate of the squares of previously observed gradients, and scales down the gradient vector along the steepest dimension. In practice, its significantly decrease learning rates on large gradient parameters, while the decrease is smaller on parameters with smaller gradients. </w:t>
      </w:r>
      <w:proofErr w:type="spellStart"/>
      <w:r w:rsidRPr="00813423">
        <w:rPr>
          <w:rFonts w:ascii="Arial" w:hAnsi="Arial" w:cs="Arial"/>
          <w:sz w:val="24"/>
          <w:szCs w:val="24"/>
        </w:rPr>
        <w:t>A</w:t>
      </w:r>
      <w:ins w:id="72" w:author="Luis Barreiro" w:date="2022-11-16T21:54:00Z">
        <w:r w:rsidR="00652735">
          <w:rPr>
            <w:rFonts w:ascii="Arial" w:hAnsi="Arial" w:cs="Arial"/>
            <w:sz w:val="24"/>
            <w:szCs w:val="24"/>
          </w:rPr>
          <w:t>DA</w:t>
        </w:r>
      </w:ins>
      <w:del w:id="73" w:author="Luis Barreiro" w:date="2022-11-16T21:54:00Z">
        <w:r w:rsidRPr="00813423" w:rsidDel="00652735">
          <w:rPr>
            <w:rFonts w:ascii="Arial" w:hAnsi="Arial" w:cs="Arial"/>
            <w:sz w:val="24"/>
            <w:szCs w:val="24"/>
          </w:rPr>
          <w:delText>da</w:delText>
        </w:r>
      </w:del>
      <w:r w:rsidRPr="00813423">
        <w:rPr>
          <w:rFonts w:ascii="Arial" w:hAnsi="Arial" w:cs="Arial"/>
          <w:sz w:val="24"/>
          <w:szCs w:val="24"/>
        </w:rPr>
        <w:t>grad</w:t>
      </w:r>
      <w:proofErr w:type="spellEnd"/>
      <w:r w:rsidRPr="00813423">
        <w:rPr>
          <w:rFonts w:ascii="Arial" w:hAnsi="Arial" w:cs="Arial"/>
          <w:sz w:val="24"/>
          <w:szCs w:val="24"/>
        </w:rPr>
        <w:t xml:space="preserve"> converged rapidly when we use it in convex functions, but it is not ideal with non-convex functions.</w:t>
      </w:r>
    </w:p>
    <w:p w14:paraId="23C16D6A" w14:textId="62833F44" w:rsidR="00CF2F29" w:rsidRPr="00813423" w:rsidRDefault="00CF2F29" w:rsidP="00CF2F29">
      <w:pPr>
        <w:spacing w:line="257" w:lineRule="auto"/>
        <w:jc w:val="both"/>
        <w:rPr>
          <w:rFonts w:ascii="Arial" w:hAnsi="Arial" w:cs="Arial"/>
          <w:sz w:val="24"/>
          <w:szCs w:val="24"/>
        </w:rPr>
      </w:pPr>
      <w:proofErr w:type="spellStart"/>
      <w:r w:rsidRPr="00CC2DA2">
        <w:rPr>
          <w:rFonts w:ascii="Arial" w:hAnsi="Arial" w:cs="Arial"/>
          <w:i/>
          <w:iCs/>
          <w:sz w:val="24"/>
          <w:szCs w:val="24"/>
          <w:u w:val="single"/>
        </w:rPr>
        <w:t>RMSProp</w:t>
      </w:r>
      <w:proofErr w:type="spellEnd"/>
      <w:r w:rsidRPr="00CC2DA2">
        <w:rPr>
          <w:rFonts w:ascii="Arial" w:hAnsi="Arial" w:cs="Arial"/>
          <w:i/>
          <w:iCs/>
          <w:sz w:val="24"/>
          <w:szCs w:val="24"/>
          <w:u w:val="single"/>
        </w:rPr>
        <w:t>:</w:t>
      </w:r>
      <w:r>
        <w:rPr>
          <w:rFonts w:ascii="Arial" w:hAnsi="Arial" w:cs="Arial"/>
          <w:sz w:val="24"/>
          <w:szCs w:val="24"/>
        </w:rPr>
        <w:t xml:space="preserve"> it </w:t>
      </w:r>
      <w:r w:rsidRPr="00813423">
        <w:rPr>
          <w:rFonts w:ascii="Arial" w:hAnsi="Arial" w:cs="Arial"/>
          <w:sz w:val="24"/>
          <w:szCs w:val="24"/>
        </w:rPr>
        <w:t xml:space="preserve">accumulates the exponentially weighted moving average of just the most recent iterations, as opposed to the gradient accumulation since the beginning of training in </w:t>
      </w:r>
      <w:proofErr w:type="spellStart"/>
      <w:r w:rsidRPr="00813423">
        <w:rPr>
          <w:rFonts w:ascii="Arial" w:hAnsi="Arial" w:cs="Arial"/>
          <w:sz w:val="24"/>
          <w:szCs w:val="24"/>
        </w:rPr>
        <w:t>A</w:t>
      </w:r>
      <w:ins w:id="74" w:author="Luis Barreiro" w:date="2022-11-16T21:54:00Z">
        <w:r w:rsidR="00652735">
          <w:rPr>
            <w:rFonts w:ascii="Arial" w:hAnsi="Arial" w:cs="Arial"/>
            <w:sz w:val="24"/>
            <w:szCs w:val="24"/>
          </w:rPr>
          <w:t>DA</w:t>
        </w:r>
      </w:ins>
      <w:del w:id="75" w:author="Luis Barreiro" w:date="2022-11-16T21:54:00Z">
        <w:r w:rsidRPr="00813423" w:rsidDel="00652735">
          <w:rPr>
            <w:rFonts w:ascii="Arial" w:hAnsi="Arial" w:cs="Arial"/>
            <w:sz w:val="24"/>
            <w:szCs w:val="24"/>
          </w:rPr>
          <w:delText>da</w:delText>
        </w:r>
      </w:del>
      <w:r w:rsidRPr="00813423">
        <w:rPr>
          <w:rFonts w:ascii="Arial" w:hAnsi="Arial" w:cs="Arial"/>
          <w:sz w:val="24"/>
          <w:szCs w:val="24"/>
        </w:rPr>
        <w:t>grad</w:t>
      </w:r>
      <w:proofErr w:type="spellEnd"/>
      <w:r w:rsidRPr="00813423">
        <w:rPr>
          <w:rFonts w:ascii="Arial" w:hAnsi="Arial" w:cs="Arial"/>
          <w:sz w:val="24"/>
          <w:szCs w:val="24"/>
        </w:rPr>
        <w:t xml:space="preserve">. This implies a better performance in non-convex functions, such as those typically used in machine learning and neural networks. </w:t>
      </w:r>
      <w:proofErr w:type="spellStart"/>
      <w:r w:rsidRPr="00813423">
        <w:rPr>
          <w:rFonts w:ascii="Arial" w:hAnsi="Arial" w:cs="Arial"/>
          <w:sz w:val="24"/>
          <w:szCs w:val="24"/>
        </w:rPr>
        <w:t>RMSProp</w:t>
      </w:r>
      <w:proofErr w:type="spellEnd"/>
      <w:r w:rsidRPr="00813423">
        <w:rPr>
          <w:rFonts w:ascii="Arial" w:hAnsi="Arial" w:cs="Arial"/>
          <w:sz w:val="24"/>
          <w:szCs w:val="24"/>
        </w:rPr>
        <w:t xml:space="preserve"> is widely used in practical optimization algorithms for neural networks</w:t>
      </w:r>
      <w:r w:rsidR="002F5AB4">
        <w:rPr>
          <w:rFonts w:ascii="Arial" w:hAnsi="Arial" w:cs="Arial"/>
          <w:sz w:val="24"/>
          <w:szCs w:val="24"/>
        </w:rPr>
        <w:t xml:space="preserve"> </w:t>
      </w:r>
      <w:r w:rsidR="002F5AB4" w:rsidRPr="00086AC7">
        <w:rPr>
          <w:rFonts w:ascii="Arial" w:hAnsi="Arial" w:cs="Arial"/>
          <w:sz w:val="24"/>
          <w:szCs w:val="24"/>
        </w:rPr>
        <w:t>(Goodfellow</w:t>
      </w:r>
      <w:ins w:id="76" w:author="Luis Barreiro" w:date="2022-11-16T19:41:00Z">
        <w:r w:rsidR="002F5AB4">
          <w:rPr>
            <w:rFonts w:ascii="Arial" w:hAnsi="Arial" w:cs="Arial"/>
            <w:sz w:val="24"/>
            <w:szCs w:val="24"/>
          </w:rPr>
          <w:t xml:space="preserve"> et al., 2016</w:t>
        </w:r>
      </w:ins>
      <w:r w:rsidR="002F5AB4" w:rsidRPr="00086AC7">
        <w:rPr>
          <w:rFonts w:ascii="Arial" w:hAnsi="Arial" w:cs="Arial"/>
          <w:sz w:val="24"/>
          <w:szCs w:val="24"/>
        </w:rPr>
        <w:t>)</w:t>
      </w:r>
      <w:r w:rsidR="002F5AB4">
        <w:rPr>
          <w:rFonts w:ascii="Arial" w:hAnsi="Arial" w:cs="Arial"/>
          <w:sz w:val="24"/>
          <w:szCs w:val="24"/>
        </w:rPr>
        <w:t>.</w:t>
      </w:r>
    </w:p>
    <w:p w14:paraId="4E8F3354" w14:textId="2F4C3ECC" w:rsidR="00CF2F29" w:rsidRPr="00813423" w:rsidDel="009473F0" w:rsidRDefault="00CF2F29" w:rsidP="00CF2F29">
      <w:pPr>
        <w:jc w:val="both"/>
        <w:rPr>
          <w:del w:id="77" w:author="Luis Barreiro" w:date="2022-11-16T21:40:00Z"/>
          <w:rFonts w:ascii="Arial" w:hAnsi="Arial" w:cs="Arial"/>
          <w:sz w:val="24"/>
          <w:szCs w:val="24"/>
        </w:rPr>
      </w:pPr>
      <w:r w:rsidRPr="00CC2DA2">
        <w:rPr>
          <w:rFonts w:ascii="Arial" w:hAnsi="Arial" w:cs="Arial"/>
          <w:i/>
          <w:iCs/>
          <w:sz w:val="24"/>
          <w:szCs w:val="24"/>
          <w:u w:val="single"/>
        </w:rPr>
        <w:t>Adam:</w:t>
      </w:r>
      <w:r>
        <w:rPr>
          <w:rFonts w:ascii="Arial" w:hAnsi="Arial" w:cs="Arial"/>
          <w:sz w:val="24"/>
          <w:szCs w:val="24"/>
        </w:rPr>
        <w:t xml:space="preserve"> </w:t>
      </w:r>
      <w:r w:rsidRPr="00813423">
        <w:rPr>
          <w:rFonts w:ascii="Arial" w:hAnsi="Arial" w:cs="Arial"/>
          <w:sz w:val="24"/>
          <w:szCs w:val="24"/>
        </w:rPr>
        <w:t>short from adaptive moment estimation</w:t>
      </w:r>
      <w:r>
        <w:rPr>
          <w:rFonts w:ascii="Arial" w:hAnsi="Arial" w:cs="Arial"/>
          <w:sz w:val="24"/>
          <w:szCs w:val="24"/>
        </w:rPr>
        <w:t xml:space="preserve">, </w:t>
      </w:r>
      <w:r w:rsidRPr="00813423">
        <w:rPr>
          <w:rFonts w:ascii="Arial" w:hAnsi="Arial" w:cs="Arial"/>
          <w:sz w:val="24"/>
          <w:szCs w:val="24"/>
        </w:rPr>
        <w:t>(</w:t>
      </w:r>
      <w:proofErr w:type="spellStart"/>
      <w:r w:rsidRPr="00813423">
        <w:rPr>
          <w:rFonts w:ascii="Arial" w:hAnsi="Arial" w:cs="Arial"/>
          <w:sz w:val="24"/>
          <w:szCs w:val="24"/>
        </w:rPr>
        <w:t>Kingma</w:t>
      </w:r>
      <w:proofErr w:type="spellEnd"/>
      <w:r w:rsidRPr="00813423">
        <w:rPr>
          <w:rFonts w:ascii="Arial" w:hAnsi="Arial" w:cs="Arial"/>
          <w:sz w:val="24"/>
          <w:szCs w:val="24"/>
        </w:rPr>
        <w:t xml:space="preserve"> and Ba, 2014) </w:t>
      </w:r>
      <w:r>
        <w:rPr>
          <w:rFonts w:ascii="Arial" w:hAnsi="Arial" w:cs="Arial"/>
          <w:sz w:val="24"/>
          <w:szCs w:val="24"/>
        </w:rPr>
        <w:t xml:space="preserve">it </w:t>
      </w:r>
      <w:r w:rsidRPr="00813423">
        <w:rPr>
          <w:rFonts w:ascii="Arial" w:hAnsi="Arial" w:cs="Arial"/>
          <w:sz w:val="24"/>
          <w:szCs w:val="24"/>
        </w:rPr>
        <w:t xml:space="preserve">combines properties from both </w:t>
      </w:r>
      <w:proofErr w:type="spellStart"/>
      <w:r w:rsidRPr="00813423">
        <w:rPr>
          <w:rFonts w:ascii="Arial" w:hAnsi="Arial" w:cs="Arial"/>
          <w:sz w:val="24"/>
          <w:szCs w:val="24"/>
        </w:rPr>
        <w:t>RMSProp</w:t>
      </w:r>
      <w:proofErr w:type="spellEnd"/>
      <w:r w:rsidRPr="00813423">
        <w:rPr>
          <w:rFonts w:ascii="Arial" w:hAnsi="Arial" w:cs="Arial"/>
          <w:sz w:val="24"/>
          <w:szCs w:val="24"/>
        </w:rPr>
        <w:t xml:space="preserve"> and </w:t>
      </w:r>
      <w:del w:id="78" w:author="Luis Barreiro" w:date="2022-11-16T21:17:00Z">
        <w:r w:rsidRPr="00813423" w:rsidDel="005C046E">
          <w:rPr>
            <w:rFonts w:ascii="Arial" w:hAnsi="Arial" w:cs="Arial"/>
            <w:sz w:val="24"/>
            <w:szCs w:val="24"/>
          </w:rPr>
          <w:delText>gradient descent</w:delText>
        </w:r>
      </w:del>
      <w:ins w:id="79" w:author="Luis Barreiro" w:date="2022-11-16T21:17:00Z">
        <w:r w:rsidR="005C046E">
          <w:rPr>
            <w:rFonts w:ascii="Arial" w:hAnsi="Arial" w:cs="Arial"/>
            <w:sz w:val="24"/>
            <w:szCs w:val="24"/>
          </w:rPr>
          <w:t>GD</w:t>
        </w:r>
      </w:ins>
      <w:r w:rsidRPr="00813423">
        <w:rPr>
          <w:rFonts w:ascii="Arial" w:hAnsi="Arial" w:cs="Arial"/>
          <w:sz w:val="24"/>
          <w:szCs w:val="24"/>
        </w:rPr>
        <w:t xml:space="preserve"> with momentum optimization. ADAM keeps track of the running average of the first and the second moment of the gradient and consequently adapt the learning rate for different parameters. In addition, ADAM includes a bias correction to account for the running average of the first and second moments.</w:t>
      </w:r>
    </w:p>
    <w:p w14:paraId="0B76157C" w14:textId="77777777" w:rsidR="00CF2F29" w:rsidRPr="00CF2F29" w:rsidRDefault="00CF2F29">
      <w:pPr>
        <w:jc w:val="both"/>
        <w:rPr>
          <w:rFonts w:ascii="Arial" w:hAnsi="Arial" w:cs="Arial"/>
          <w:sz w:val="24"/>
          <w:szCs w:val="24"/>
        </w:rPr>
        <w:pPrChange w:id="80" w:author="Luis Barreiro" w:date="2022-11-16T21:40:00Z">
          <w:pPr/>
        </w:pPrChange>
      </w:pPr>
    </w:p>
    <w:p w14:paraId="5B069D14" w14:textId="63EA88AD" w:rsidR="006A21EF" w:rsidRPr="002017E8" w:rsidRDefault="00DC128C" w:rsidP="00B15469">
      <w:pPr>
        <w:pStyle w:val="ListParagraph"/>
        <w:numPr>
          <w:ilvl w:val="2"/>
          <w:numId w:val="18"/>
        </w:numPr>
        <w:rPr>
          <w:rFonts w:ascii="Arial" w:hAnsi="Arial" w:cs="Arial"/>
          <w:sz w:val="24"/>
          <w:szCs w:val="24"/>
          <w:u w:val="single"/>
        </w:rPr>
      </w:pPr>
      <w:r w:rsidRPr="002017E8">
        <w:rPr>
          <w:rFonts w:ascii="Arial" w:hAnsi="Arial" w:cs="Arial"/>
          <w:sz w:val="24"/>
          <w:szCs w:val="24"/>
          <w:u w:val="single"/>
        </w:rPr>
        <w:t>Feed-forward neural networks</w:t>
      </w:r>
      <w:r w:rsidR="002B328A" w:rsidRPr="002017E8">
        <w:rPr>
          <w:rFonts w:ascii="Arial" w:hAnsi="Arial" w:cs="Arial"/>
          <w:sz w:val="24"/>
          <w:szCs w:val="24"/>
          <w:u w:val="single"/>
        </w:rPr>
        <w:t xml:space="preserve"> (FFNN)</w:t>
      </w:r>
    </w:p>
    <w:p w14:paraId="4BB94185" w14:textId="77777777" w:rsidR="00CF2F29" w:rsidRDefault="00CF2F29" w:rsidP="00CF2F29">
      <w:pPr>
        <w:pStyle w:val="ListParagraph"/>
        <w:ind w:left="1080"/>
        <w:rPr>
          <w:rFonts w:ascii="Arial" w:hAnsi="Arial" w:cs="Arial"/>
          <w:sz w:val="24"/>
          <w:szCs w:val="24"/>
        </w:rPr>
      </w:pPr>
    </w:p>
    <w:p w14:paraId="3187303B" w14:textId="08D167E1" w:rsidR="00076CED" w:rsidRPr="00CC2DA2" w:rsidRDefault="00F70DB7" w:rsidP="00076CED">
      <w:pPr>
        <w:pStyle w:val="ListParagraph"/>
        <w:numPr>
          <w:ilvl w:val="3"/>
          <w:numId w:val="1"/>
        </w:numPr>
        <w:rPr>
          <w:rFonts w:ascii="Arial" w:hAnsi="Arial" w:cs="Arial"/>
          <w:i/>
          <w:iCs/>
          <w:sz w:val="24"/>
          <w:szCs w:val="24"/>
        </w:rPr>
      </w:pPr>
      <w:r>
        <w:rPr>
          <w:rFonts w:ascii="Arial" w:hAnsi="Arial" w:cs="Arial"/>
          <w:i/>
          <w:iCs/>
          <w:sz w:val="24"/>
          <w:szCs w:val="24"/>
        </w:rPr>
        <w:t>Definitions</w:t>
      </w:r>
    </w:p>
    <w:p w14:paraId="39738488" w14:textId="54D0EF97" w:rsidR="00CF2F29" w:rsidRPr="00CF2F29" w:rsidRDefault="00CF2F29" w:rsidP="00CF2F29">
      <w:pPr>
        <w:jc w:val="both"/>
        <w:rPr>
          <w:rFonts w:ascii="Arial" w:hAnsi="Arial" w:cs="Arial"/>
          <w:sz w:val="24"/>
          <w:szCs w:val="24"/>
        </w:rPr>
      </w:pPr>
      <w:r w:rsidRPr="00CF2F29">
        <w:rPr>
          <w:rFonts w:ascii="Arial" w:hAnsi="Arial" w:cs="Arial"/>
          <w:sz w:val="24"/>
          <w:szCs w:val="24"/>
        </w:rPr>
        <w:t>Neural Networks are nonlinear, statistical models, that can learn to approximate some regression function or classification model</w:t>
      </w:r>
      <w:r w:rsidR="00475573">
        <w:rPr>
          <w:rFonts w:ascii="Arial" w:hAnsi="Arial" w:cs="Arial"/>
          <w:sz w:val="24"/>
          <w:szCs w:val="24"/>
        </w:rPr>
        <w:t xml:space="preserve">. </w:t>
      </w:r>
      <w:r w:rsidRPr="00CF2F29">
        <w:rPr>
          <w:rFonts w:ascii="Arial" w:hAnsi="Arial" w:cs="Arial"/>
          <w:sz w:val="24"/>
          <w:szCs w:val="24"/>
        </w:rPr>
        <w:t xml:space="preserve">They are designed to mimic a human brain, in which an arbitrary number of neurons within a layer send signals to other neurons in a different layer. Each neuron accumulates its incoming signals, and they must exceed an activation threshold to yield an output. Each connection is represented by a weight </w:t>
      </w:r>
      <w:r w:rsidRPr="00CF2F29">
        <w:rPr>
          <w:rFonts w:ascii="Arial" w:hAnsi="Arial" w:cs="Arial"/>
          <w:sz w:val="24"/>
          <w:szCs w:val="24"/>
        </w:rPr>
        <w:lastRenderedPageBreak/>
        <w:t xml:space="preserve">variable </w:t>
      </w:r>
      <w:del w:id="81" w:author="Luis Barreiro" w:date="2022-11-16T21:24:00Z">
        <w:r w:rsidRPr="00CF2F29" w:rsidDel="005C046E">
          <w:rPr>
            <w:rFonts w:ascii="Arial" w:hAnsi="Arial" w:cs="Arial"/>
            <w:sz w:val="24"/>
            <w:szCs w:val="24"/>
          </w:rPr>
          <w:delText xml:space="preserve">(Hjort-Jensen) </w:delText>
        </w:r>
      </w:del>
      <w:r w:rsidRPr="00CF2F29">
        <w:rPr>
          <w:rFonts w:ascii="Arial" w:hAnsi="Arial" w:cs="Arial"/>
          <w:sz w:val="24"/>
          <w:szCs w:val="24"/>
        </w:rPr>
        <w:t xml:space="preserve">plus some bias. They are called </w:t>
      </w:r>
      <w:r w:rsidRPr="00CF2F29">
        <w:rPr>
          <w:rFonts w:ascii="Arial" w:hAnsi="Arial" w:cs="Arial"/>
          <w:i/>
          <w:iCs/>
          <w:sz w:val="24"/>
          <w:szCs w:val="24"/>
        </w:rPr>
        <w:t>feedforward</w:t>
      </w:r>
      <w:r w:rsidRPr="00CF2F29">
        <w:rPr>
          <w:rFonts w:ascii="Arial" w:hAnsi="Arial" w:cs="Arial"/>
          <w:sz w:val="24"/>
          <w:szCs w:val="24"/>
        </w:rPr>
        <w:t xml:space="preserve"> when the information flows just in one direction through the model, from the input, through the layers and produces an output. They are called </w:t>
      </w:r>
      <w:r w:rsidRPr="00CF2F29">
        <w:rPr>
          <w:rFonts w:ascii="Arial" w:hAnsi="Arial" w:cs="Arial"/>
          <w:i/>
          <w:iCs/>
          <w:sz w:val="24"/>
          <w:szCs w:val="24"/>
        </w:rPr>
        <w:t>networks</w:t>
      </w:r>
      <w:r w:rsidRPr="00CF2F29">
        <w:rPr>
          <w:rFonts w:ascii="Arial" w:hAnsi="Arial" w:cs="Arial"/>
          <w:sz w:val="24"/>
          <w:szCs w:val="24"/>
        </w:rPr>
        <w:t xml:space="preserve"> because they can be composed by many different functions.</w:t>
      </w:r>
    </w:p>
    <w:p w14:paraId="1FB02069" w14:textId="360B4F08" w:rsidR="00CF2F29" w:rsidRPr="00CF2F29" w:rsidRDefault="00CF2F29" w:rsidP="00CF2F29">
      <w:pPr>
        <w:jc w:val="both"/>
        <w:rPr>
          <w:rFonts w:ascii="Arial" w:hAnsi="Arial" w:cs="Arial"/>
          <w:sz w:val="24"/>
          <w:szCs w:val="24"/>
        </w:rPr>
      </w:pPr>
      <w:r>
        <w:rPr>
          <w:rFonts w:ascii="Arial" w:hAnsi="Arial" w:cs="Arial"/>
          <w:sz w:val="24"/>
          <w:szCs w:val="24"/>
        </w:rPr>
        <w:t xml:space="preserve">In </w:t>
      </w:r>
      <w:r w:rsidRPr="00CF2F29">
        <w:rPr>
          <w:rFonts w:ascii="Arial" w:hAnsi="Arial" w:cs="Arial"/>
          <w:sz w:val="24"/>
          <w:szCs w:val="24"/>
        </w:rPr>
        <w:t>Fig</w:t>
      </w:r>
      <w:r>
        <w:rPr>
          <w:rFonts w:ascii="Arial" w:hAnsi="Arial" w:cs="Arial"/>
          <w:sz w:val="24"/>
          <w:szCs w:val="24"/>
        </w:rPr>
        <w:t>.</w:t>
      </w:r>
      <w:r w:rsidRPr="00CF2F29">
        <w:rPr>
          <w:rFonts w:ascii="Arial" w:hAnsi="Arial" w:cs="Arial"/>
          <w:sz w:val="24"/>
          <w:szCs w:val="24"/>
        </w:rPr>
        <w:t xml:space="preserve"> </w:t>
      </w:r>
      <w:r>
        <w:rPr>
          <w:rFonts w:ascii="Arial" w:hAnsi="Arial" w:cs="Arial"/>
          <w:sz w:val="24"/>
          <w:szCs w:val="24"/>
        </w:rPr>
        <w:t>1,</w:t>
      </w:r>
      <w:r w:rsidRPr="00CF2F29">
        <w:rPr>
          <w:rFonts w:ascii="Arial" w:hAnsi="Arial" w:cs="Arial"/>
          <w:sz w:val="24"/>
          <w:szCs w:val="24"/>
        </w:rPr>
        <w:t xml:space="preserve"> a network diagram of a multilayer perceptron (MLP)</w:t>
      </w:r>
      <w:r>
        <w:rPr>
          <w:rFonts w:ascii="Arial" w:hAnsi="Arial" w:cs="Arial"/>
          <w:sz w:val="24"/>
          <w:szCs w:val="24"/>
        </w:rPr>
        <w:t xml:space="preserve"> is depicted. This</w:t>
      </w:r>
      <w:r w:rsidRPr="00CF2F29">
        <w:rPr>
          <w:rFonts w:ascii="Arial" w:hAnsi="Arial" w:cs="Arial"/>
          <w:sz w:val="24"/>
          <w:szCs w:val="24"/>
        </w:rPr>
        <w:t xml:space="preserve"> is a fully connected </w:t>
      </w:r>
      <w:r w:rsidR="007C32D6">
        <w:rPr>
          <w:rFonts w:ascii="Arial" w:hAnsi="Arial" w:cs="Arial"/>
          <w:sz w:val="24"/>
          <w:szCs w:val="24"/>
        </w:rPr>
        <w:t>F</w:t>
      </w:r>
      <w:r w:rsidRPr="00CF2F29">
        <w:rPr>
          <w:rFonts w:ascii="Arial" w:hAnsi="Arial" w:cs="Arial"/>
          <w:sz w:val="24"/>
          <w:szCs w:val="24"/>
        </w:rPr>
        <w:t>eed-</w:t>
      </w:r>
      <w:r w:rsidR="007C32D6">
        <w:rPr>
          <w:rFonts w:ascii="Arial" w:hAnsi="Arial" w:cs="Arial"/>
          <w:sz w:val="24"/>
          <w:szCs w:val="24"/>
        </w:rPr>
        <w:t>F</w:t>
      </w:r>
      <w:r w:rsidRPr="00CF2F29">
        <w:rPr>
          <w:rFonts w:ascii="Arial" w:hAnsi="Arial" w:cs="Arial"/>
          <w:sz w:val="24"/>
          <w:szCs w:val="24"/>
        </w:rPr>
        <w:t xml:space="preserve">orward </w:t>
      </w:r>
      <w:r w:rsidR="007C32D6">
        <w:rPr>
          <w:rFonts w:ascii="Arial" w:hAnsi="Arial" w:cs="Arial"/>
          <w:sz w:val="24"/>
          <w:szCs w:val="24"/>
        </w:rPr>
        <w:t>N</w:t>
      </w:r>
      <w:r w:rsidRPr="00CF2F29">
        <w:rPr>
          <w:rFonts w:ascii="Arial" w:hAnsi="Arial" w:cs="Arial"/>
          <w:sz w:val="24"/>
          <w:szCs w:val="24"/>
        </w:rPr>
        <w:t xml:space="preserve">eural </w:t>
      </w:r>
      <w:r w:rsidR="007C32D6">
        <w:rPr>
          <w:rFonts w:ascii="Arial" w:hAnsi="Arial" w:cs="Arial"/>
          <w:sz w:val="24"/>
          <w:szCs w:val="24"/>
        </w:rPr>
        <w:t>N</w:t>
      </w:r>
      <w:r w:rsidRPr="00CF2F29">
        <w:rPr>
          <w:rFonts w:ascii="Arial" w:hAnsi="Arial" w:cs="Arial"/>
          <w:sz w:val="24"/>
          <w:szCs w:val="24"/>
        </w:rPr>
        <w:t>etwork</w:t>
      </w:r>
      <w:r w:rsidR="007C32D6">
        <w:rPr>
          <w:rFonts w:ascii="Arial" w:hAnsi="Arial" w:cs="Arial"/>
          <w:sz w:val="24"/>
          <w:szCs w:val="24"/>
        </w:rPr>
        <w:t xml:space="preserve"> (FFNN)</w:t>
      </w:r>
      <w:r w:rsidRPr="00CF2F29">
        <w:rPr>
          <w:rFonts w:ascii="Arial" w:hAnsi="Arial" w:cs="Arial"/>
          <w:sz w:val="24"/>
          <w:szCs w:val="24"/>
        </w:rPr>
        <w:t xml:space="preserve"> with an input layer with four neurons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p</m:t>
            </m:r>
          </m:sub>
        </m:sSub>
      </m:oMath>
      <w:r w:rsidRPr="00CF2F29">
        <w:rPr>
          <w:rFonts w:ascii="Arial" w:hAnsi="Arial" w:cs="Arial"/>
          <w:sz w:val="24"/>
          <w:szCs w:val="24"/>
        </w:rPr>
        <w:t>), one hidden layer (it could be more) with 5 neurons and an output layer with 2 neurons (</w:t>
      </w:r>
      <m:oMath>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k</m:t>
            </m:r>
          </m:sub>
        </m:sSub>
      </m:oMath>
      <w:r w:rsidRPr="00CF2F29">
        <w:rPr>
          <w:rFonts w:ascii="Arial" w:hAnsi="Arial" w:cs="Arial"/>
          <w:sz w:val="24"/>
          <w:szCs w:val="24"/>
        </w:rPr>
        <w:t>). Each circle represents neurons, the weight parameters are represented by links between the neurons. Activation functions presented on the hidden layer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h</m:t>
            </m:r>
          </m:sub>
        </m:sSub>
      </m:oMath>
      <w:r w:rsidRPr="00CF2F29">
        <w:rPr>
          <w:rFonts w:ascii="Arial" w:hAnsi="Arial" w:cs="Arial"/>
          <w:sz w:val="24"/>
          <w:szCs w:val="24"/>
        </w:rPr>
        <w:t>). For classification problems, there is often an output function on the output layer. For regression there is typically only one output, and the output function would often be the identity function. The length of the network gives the depth of the model, while the dimensionality of the hidden layers determines the width.</w:t>
      </w:r>
    </w:p>
    <w:p w14:paraId="42D82F2A" w14:textId="77777777" w:rsidR="00CF2F29" w:rsidRPr="00CF2F29" w:rsidRDefault="00CF2F29" w:rsidP="00CF2F29">
      <w:pPr>
        <w:pStyle w:val="ListParagraph"/>
        <w:keepNext/>
        <w:ind w:left="360"/>
        <w:jc w:val="center"/>
        <w:rPr>
          <w:rFonts w:ascii="Arial" w:hAnsi="Arial" w:cs="Arial"/>
          <w:sz w:val="24"/>
          <w:szCs w:val="24"/>
        </w:rPr>
      </w:pPr>
      <w:r>
        <w:rPr>
          <w:noProof/>
        </w:rPr>
        <w:drawing>
          <wp:inline distT="0" distB="0" distL="0" distR="0" wp14:anchorId="32E9F6AC" wp14:editId="54A8EA77">
            <wp:extent cx="3771834" cy="3827780"/>
            <wp:effectExtent l="0" t="0" r="0" b="0"/>
            <wp:docPr id="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ground patter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0719" cy="3836797"/>
                    </a:xfrm>
                    <a:prstGeom prst="rect">
                      <a:avLst/>
                    </a:prstGeom>
                    <a:noFill/>
                    <a:ln>
                      <a:noFill/>
                    </a:ln>
                  </pic:spPr>
                </pic:pic>
              </a:graphicData>
            </a:graphic>
          </wp:inline>
        </w:drawing>
      </w:r>
    </w:p>
    <w:p w14:paraId="56F161B7" w14:textId="1FDD6361" w:rsidR="00CF2F29" w:rsidRPr="00504CAE" w:rsidRDefault="00CF2F29" w:rsidP="00504CAE">
      <w:pPr>
        <w:pStyle w:val="ListParagraph"/>
        <w:ind w:left="360"/>
        <w:rPr>
          <w:rFonts w:ascii="Arial" w:hAnsi="Arial" w:cs="Arial"/>
          <w:i/>
          <w:iCs/>
          <w:sz w:val="20"/>
          <w:szCs w:val="20"/>
        </w:rPr>
      </w:pPr>
      <w:r w:rsidRPr="00CC2DA2">
        <w:rPr>
          <w:rFonts w:ascii="Arial" w:hAnsi="Arial" w:cs="Arial"/>
          <w:b/>
          <w:bCs/>
          <w:sz w:val="20"/>
          <w:szCs w:val="20"/>
        </w:rPr>
        <w:t>Fig. 1:</w:t>
      </w:r>
      <w:r w:rsidRPr="00CF2F29">
        <w:rPr>
          <w:rFonts w:ascii="Arial" w:hAnsi="Arial" w:cs="Arial"/>
          <w:sz w:val="20"/>
          <w:szCs w:val="20"/>
        </w:rPr>
        <w:t xml:space="preserve">  Diagram of an example of single hidden layer, </w:t>
      </w:r>
      <w:del w:id="82" w:author="Luis Barreiro" w:date="2022-11-16T21:20:00Z">
        <w:r w:rsidRPr="00CF2F29" w:rsidDel="005C046E">
          <w:rPr>
            <w:rFonts w:ascii="Arial" w:hAnsi="Arial" w:cs="Arial"/>
            <w:sz w:val="20"/>
            <w:szCs w:val="20"/>
          </w:rPr>
          <w:delText>feed-forward neural network</w:delText>
        </w:r>
      </w:del>
      <w:ins w:id="83" w:author="Luis Barreiro" w:date="2022-11-16T21:20:00Z">
        <w:r w:rsidR="005C046E">
          <w:rPr>
            <w:rFonts w:ascii="Arial" w:hAnsi="Arial" w:cs="Arial"/>
            <w:sz w:val="20"/>
            <w:szCs w:val="20"/>
          </w:rPr>
          <w:t>FFNN</w:t>
        </w:r>
      </w:ins>
      <w:r w:rsidRPr="00CF2F29">
        <w:rPr>
          <w:rFonts w:ascii="Arial" w:hAnsi="Arial" w:cs="Arial"/>
          <w:i/>
          <w:iCs/>
          <w:sz w:val="20"/>
          <w:szCs w:val="20"/>
        </w:rPr>
        <w:t>.</w:t>
      </w:r>
    </w:p>
    <w:p w14:paraId="716E57AE" w14:textId="77777777" w:rsidR="00CF2F29" w:rsidRPr="00CF2F29" w:rsidRDefault="00CF2F29" w:rsidP="00CF2F29">
      <w:pPr>
        <w:keepNext/>
        <w:spacing w:line="257" w:lineRule="auto"/>
        <w:jc w:val="both"/>
        <w:rPr>
          <w:rFonts w:ascii="Arial" w:hAnsi="Arial" w:cs="Arial"/>
          <w:sz w:val="24"/>
          <w:szCs w:val="24"/>
        </w:rPr>
      </w:pPr>
      <w:r w:rsidRPr="00CF2F29">
        <w:rPr>
          <w:rFonts w:ascii="Arial" w:hAnsi="Arial" w:cs="Arial"/>
          <w:sz w:val="24"/>
          <w:szCs w:val="24"/>
        </w:rPr>
        <w:t xml:space="preserve">The performance of the neural network is as follows. Each input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p</m:t>
            </m:r>
          </m:sub>
        </m:sSub>
      </m:oMath>
      <w:r w:rsidRPr="00CF2F29">
        <w:rPr>
          <w:rFonts w:ascii="Arial" w:eastAsiaTheme="minorEastAsia" w:hAnsi="Arial" w:cs="Arial"/>
          <w:sz w:val="24"/>
          <w:szCs w:val="24"/>
        </w:rPr>
        <w:t xml:space="preserve"> </w:t>
      </w:r>
      <w:r w:rsidRPr="00CF2F29">
        <w:rPr>
          <w:rFonts w:ascii="Arial" w:hAnsi="Arial" w:cs="Arial"/>
          <w:sz w:val="24"/>
          <w:szCs w:val="24"/>
        </w:rPr>
        <w:t xml:space="preserve">is multiplied by a weight </w:t>
      </w:r>
      <m:oMath>
        <m:sSub>
          <m:sSubPr>
            <m:ctrlPr>
              <w:rPr>
                <w:rFonts w:ascii="Cambria Math" w:hAnsi="Cambria Math" w:cs="Arial"/>
                <w:i/>
                <w:sz w:val="24"/>
                <w:szCs w:val="24"/>
              </w:rPr>
            </m:ctrlPr>
          </m:sSubPr>
          <m:e>
            <m:r>
              <w:rPr>
                <w:rFonts w:ascii="Cambria Math" w:hAnsi="Cambria Math" w:cs="Arial"/>
                <w:sz w:val="24"/>
                <w:szCs w:val="24"/>
              </w:rPr>
              <m:t>w</m:t>
            </m:r>
          </m:e>
          <m:sub>
            <m:r>
              <w:rPr>
                <w:rFonts w:ascii="Cambria Math" w:hAnsi="Cambria Math" w:cs="Arial"/>
                <w:sz w:val="24"/>
                <w:szCs w:val="24"/>
              </w:rPr>
              <m:t>i</m:t>
            </m:r>
          </m:sub>
        </m:sSub>
      </m:oMath>
      <w:r w:rsidRPr="00CF2F29">
        <w:rPr>
          <w:rFonts w:ascii="Arial" w:eastAsiaTheme="minorEastAsia" w:hAnsi="Arial" w:cs="Arial"/>
          <w:sz w:val="24"/>
          <w:szCs w:val="24"/>
        </w:rPr>
        <w:t xml:space="preserve">, that indicate the strength of the connection to each node in the next layer. To avoid outputs of only zeros, a small bias is added to each weight. These weights are usually initialized with random small numbers distributed around zero. The result is </w:t>
      </w:r>
      <w:r w:rsidRPr="00CF2F29">
        <w:rPr>
          <w:rFonts w:ascii="Arial" w:eastAsiaTheme="minorEastAsia" w:hAnsi="Arial" w:cs="Arial"/>
          <w:sz w:val="24"/>
          <w:szCs w:val="24"/>
        </w:rPr>
        <w:lastRenderedPageBreak/>
        <w:t>analyzed by an activation function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h</m:t>
            </m:r>
          </m:sub>
        </m:sSub>
      </m:oMath>
      <w:r w:rsidRPr="00CF2F29">
        <w:rPr>
          <w:rFonts w:ascii="Arial" w:eastAsiaTheme="minorEastAsia" w:hAnsi="Arial" w:cs="Arial"/>
          <w:sz w:val="24"/>
          <w:szCs w:val="24"/>
        </w:rPr>
        <w:t>), and the result is the output for each node, which at the same time becomes the input for the next layer</w:t>
      </w:r>
    </w:p>
    <w:p w14:paraId="74B8E487" w14:textId="72E4EFE6" w:rsidR="00CF2F29" w:rsidRPr="00CF2F29" w:rsidRDefault="00CF2F29" w:rsidP="00534D91">
      <w:pPr>
        <w:jc w:val="both"/>
        <w:rPr>
          <w:rFonts w:ascii="Arial" w:hAnsi="Arial" w:cs="Arial"/>
          <w:sz w:val="24"/>
          <w:szCs w:val="24"/>
        </w:rPr>
      </w:pPr>
      <w:r w:rsidRPr="00CF2F29">
        <w:rPr>
          <w:rFonts w:ascii="Arial" w:hAnsi="Arial" w:cs="Arial"/>
          <w:sz w:val="24"/>
          <w:szCs w:val="24"/>
        </w:rPr>
        <w:t xml:space="preserve">The training data shows the behavior of the output layer: the output data should be close to </w:t>
      </w:r>
      <m:oMath>
        <m:r>
          <w:rPr>
            <w:rFonts w:ascii="Cambria Math" w:hAnsi="Cambria Math" w:cs="Arial"/>
            <w:sz w:val="24"/>
            <w:szCs w:val="24"/>
          </w:rPr>
          <m:t>y</m:t>
        </m:r>
      </m:oMath>
      <w:r w:rsidRPr="00CF2F29">
        <w:rPr>
          <w:rFonts w:ascii="Arial" w:eastAsiaTheme="minorEastAsia" w:hAnsi="Arial" w:cs="Arial"/>
          <w:sz w:val="24"/>
          <w:szCs w:val="24"/>
        </w:rPr>
        <w:t>. But it doesn’t specify the behavior of the hidden layers, the learning algorithm decides how to use them to end producing the desired output (that is the reason for calling them hidden layers).</w:t>
      </w:r>
    </w:p>
    <w:p w14:paraId="7BF57603" w14:textId="16519C2F" w:rsidR="00076CED" w:rsidRPr="00CC2DA2" w:rsidRDefault="0082101F" w:rsidP="00076CED">
      <w:pPr>
        <w:pStyle w:val="ListParagraph"/>
        <w:numPr>
          <w:ilvl w:val="3"/>
          <w:numId w:val="1"/>
        </w:numPr>
        <w:rPr>
          <w:rFonts w:ascii="Arial" w:hAnsi="Arial" w:cs="Arial"/>
          <w:i/>
          <w:iCs/>
          <w:sz w:val="24"/>
          <w:szCs w:val="24"/>
        </w:rPr>
      </w:pPr>
      <w:r w:rsidRPr="00CC2DA2">
        <w:rPr>
          <w:rFonts w:ascii="Arial" w:hAnsi="Arial" w:cs="Arial"/>
          <w:i/>
          <w:iCs/>
          <w:sz w:val="24"/>
          <w:szCs w:val="24"/>
        </w:rPr>
        <w:t>Activation functions</w:t>
      </w:r>
    </w:p>
    <w:p w14:paraId="419AF29E" w14:textId="562BDF21" w:rsidR="002A014A" w:rsidRPr="002A014A" w:rsidRDefault="002A014A" w:rsidP="002A014A">
      <w:pPr>
        <w:jc w:val="both"/>
        <w:rPr>
          <w:rFonts w:ascii="Arial" w:hAnsi="Arial" w:cs="Arial"/>
          <w:sz w:val="24"/>
          <w:szCs w:val="24"/>
        </w:rPr>
      </w:pPr>
      <w:r w:rsidRPr="002A014A">
        <w:rPr>
          <w:rFonts w:ascii="Arial" w:hAnsi="Arial" w:cs="Arial"/>
          <w:sz w:val="24"/>
          <w:szCs w:val="24"/>
        </w:rPr>
        <w:t>The choice of activation layers can have big influence on the performance of the neural network. In a FFNN the activation functions are required to be non-constant, bounded, monotonically increasing and continuous (</w:t>
      </w:r>
      <w:proofErr w:type="spellStart"/>
      <w:r w:rsidRPr="002A014A">
        <w:rPr>
          <w:rFonts w:ascii="Arial" w:hAnsi="Arial" w:cs="Arial"/>
          <w:sz w:val="24"/>
          <w:szCs w:val="24"/>
        </w:rPr>
        <w:t>Hjort</w:t>
      </w:r>
      <w:proofErr w:type="spellEnd"/>
      <w:r w:rsidRPr="002A014A">
        <w:rPr>
          <w:rFonts w:ascii="Arial" w:hAnsi="Arial" w:cs="Arial"/>
          <w:sz w:val="24"/>
          <w:szCs w:val="24"/>
        </w:rPr>
        <w:t>-Jensen</w:t>
      </w:r>
      <w:ins w:id="84" w:author="Luis Barreiro" w:date="2022-11-16T21:29:00Z">
        <w:r w:rsidR="002E5CB7">
          <w:rPr>
            <w:rFonts w:ascii="Arial" w:hAnsi="Arial" w:cs="Arial"/>
            <w:sz w:val="24"/>
            <w:szCs w:val="24"/>
          </w:rPr>
          <w:t>, 2022</w:t>
        </w:r>
      </w:ins>
      <w:r w:rsidRPr="002A014A">
        <w:rPr>
          <w:rFonts w:ascii="Arial" w:hAnsi="Arial" w:cs="Arial"/>
          <w:sz w:val="24"/>
          <w:szCs w:val="24"/>
        </w:rPr>
        <w:t>) for the network to work well in complex datasets. Common choices include sigmoid function, the Rectified Linear Unit function (</w:t>
      </w:r>
      <w:proofErr w:type="spellStart"/>
      <w:r w:rsidRPr="002A014A">
        <w:rPr>
          <w:rFonts w:ascii="Arial" w:hAnsi="Arial" w:cs="Arial"/>
          <w:sz w:val="24"/>
          <w:szCs w:val="24"/>
        </w:rPr>
        <w:t>ReLU</w:t>
      </w:r>
      <w:proofErr w:type="spellEnd"/>
      <w:r w:rsidRPr="002A014A">
        <w:rPr>
          <w:rFonts w:ascii="Arial" w:hAnsi="Arial" w:cs="Arial"/>
          <w:sz w:val="24"/>
          <w:szCs w:val="24"/>
        </w:rPr>
        <w:t xml:space="preserve">), the hyperbolic tangent function (than) or the Leaky </w:t>
      </w:r>
      <w:proofErr w:type="spellStart"/>
      <w:r w:rsidRPr="002A014A">
        <w:rPr>
          <w:rFonts w:ascii="Arial" w:hAnsi="Arial" w:cs="Arial"/>
          <w:sz w:val="24"/>
          <w:szCs w:val="24"/>
        </w:rPr>
        <w:t>ReLU</w:t>
      </w:r>
      <w:proofErr w:type="spellEnd"/>
      <w:r w:rsidRPr="002A014A">
        <w:rPr>
          <w:rFonts w:ascii="Arial" w:hAnsi="Arial" w:cs="Arial"/>
          <w:sz w:val="24"/>
          <w:szCs w:val="24"/>
        </w:rPr>
        <w:t>.</w:t>
      </w:r>
    </w:p>
    <w:p w14:paraId="578C1048" w14:textId="51345188" w:rsidR="002A014A" w:rsidRPr="002A014A" w:rsidRDefault="002A014A" w:rsidP="006F2BFD">
      <w:pPr>
        <w:jc w:val="both"/>
        <w:rPr>
          <w:rFonts w:ascii="Arial" w:eastAsiaTheme="minorEastAsia" w:hAnsi="Arial" w:cs="Arial"/>
          <w:sz w:val="24"/>
          <w:szCs w:val="24"/>
        </w:rPr>
      </w:pPr>
      <w:r w:rsidRPr="00CC2DA2">
        <w:rPr>
          <w:rFonts w:ascii="Arial" w:hAnsi="Arial" w:cs="Arial"/>
          <w:i/>
          <w:iCs/>
          <w:sz w:val="24"/>
          <w:szCs w:val="24"/>
          <w:u w:val="single"/>
        </w:rPr>
        <w:t>Sigmoid:</w:t>
      </w:r>
      <w:r w:rsidRPr="002A014A">
        <w:rPr>
          <w:rFonts w:ascii="Arial" w:hAnsi="Arial" w:cs="Arial"/>
          <w:sz w:val="24"/>
          <w:szCs w:val="24"/>
        </w:rPr>
        <w:t xml:space="preserve"> The Sigmoid (or Logistic) function is the preferred one for classification problems with binary outcome, which aims to predict outputs in form of discrete variables (yes/no, true/false etc.). </w:t>
      </w:r>
    </w:p>
    <w:p w14:paraId="33597A4A" w14:textId="77777777" w:rsidR="002A014A" w:rsidRPr="002A014A" w:rsidRDefault="002A014A" w:rsidP="002A014A">
      <w:pPr>
        <w:jc w:val="both"/>
        <w:rPr>
          <w:rFonts w:ascii="Arial" w:eastAsiaTheme="minorEastAsia" w:hAnsi="Arial" w:cs="Arial"/>
          <w:sz w:val="24"/>
          <w:szCs w:val="24"/>
        </w:rPr>
      </w:pPr>
      <m:oMathPara>
        <m:oMath>
          <m:r>
            <w:rPr>
              <w:rFonts w:ascii="Cambria Math" w:hAnsi="Cambria Math" w:cs="Arial"/>
              <w:sz w:val="24"/>
              <w:szCs w:val="24"/>
            </w:rPr>
            <m:t>p</m:t>
          </m:r>
          <m:d>
            <m:dPr>
              <m:ctrlPr>
                <w:rPr>
                  <w:rFonts w:ascii="Cambria Math" w:hAnsi="Cambria Math" w:cs="Arial"/>
                  <w:i/>
                  <w:sz w:val="24"/>
                  <w:szCs w:val="24"/>
                </w:rPr>
              </m:ctrlPr>
            </m:dPr>
            <m:e>
              <m:r>
                <w:rPr>
                  <w:rFonts w:ascii="Cambria Math" w:hAnsi="Cambria Math" w:cs="Arial"/>
                  <w:sz w:val="24"/>
                  <w:szCs w:val="24"/>
                </w:rPr>
                <m:t>t</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1+</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-t</m:t>
                  </m:r>
                </m:sup>
              </m:sSup>
            </m:den>
          </m:f>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t</m:t>
                  </m:r>
                </m:sup>
              </m:sSup>
            </m:num>
            <m:den>
              <m:r>
                <w:rPr>
                  <w:rFonts w:ascii="Cambria Math" w:hAnsi="Cambria Math" w:cs="Arial"/>
                  <w:sz w:val="24"/>
                  <w:szCs w:val="24"/>
                </w:rPr>
                <m:t xml:space="preserve">1+ </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t</m:t>
                  </m:r>
                </m:sup>
              </m:sSup>
            </m:den>
          </m:f>
        </m:oMath>
      </m:oMathPara>
    </w:p>
    <w:p w14:paraId="0AB54473" w14:textId="77777777" w:rsidR="002A014A" w:rsidRPr="002A014A" w:rsidRDefault="002A014A" w:rsidP="002A014A">
      <w:pPr>
        <w:jc w:val="both"/>
        <w:rPr>
          <w:rFonts w:ascii="Arial" w:hAnsi="Arial" w:cs="Arial"/>
          <w:sz w:val="24"/>
          <w:szCs w:val="24"/>
        </w:rPr>
      </w:pPr>
      <m:oMathPara>
        <m:oMath>
          <m:r>
            <w:rPr>
              <w:rFonts w:ascii="Cambria Math" w:hAnsi="Cambria Math" w:cs="Arial"/>
              <w:sz w:val="24"/>
              <w:szCs w:val="24"/>
            </w:rPr>
            <m:t>1-p</m:t>
          </m:r>
          <m:d>
            <m:dPr>
              <m:ctrlPr>
                <w:rPr>
                  <w:rFonts w:ascii="Cambria Math" w:hAnsi="Cambria Math" w:cs="Arial"/>
                  <w:i/>
                  <w:sz w:val="24"/>
                  <w:szCs w:val="24"/>
                </w:rPr>
              </m:ctrlPr>
            </m:dPr>
            <m:e>
              <m:r>
                <w:rPr>
                  <w:rFonts w:ascii="Cambria Math" w:hAnsi="Cambria Math" w:cs="Arial"/>
                  <w:sz w:val="24"/>
                  <w:szCs w:val="24"/>
                </w:rPr>
                <m:t>t</m:t>
              </m:r>
            </m:e>
          </m:d>
          <m:r>
            <w:rPr>
              <w:rFonts w:ascii="Cambria Math" w:hAnsi="Cambria Math" w:cs="Arial"/>
              <w:sz w:val="24"/>
              <w:szCs w:val="24"/>
            </w:rPr>
            <m:t>=p(-t)</m:t>
          </m:r>
        </m:oMath>
      </m:oMathPara>
    </w:p>
    <w:p w14:paraId="670FA1E7" w14:textId="7F80FB39" w:rsidR="002A014A" w:rsidRPr="002A014A" w:rsidRDefault="002A014A" w:rsidP="002A014A">
      <w:pPr>
        <w:jc w:val="both"/>
        <w:rPr>
          <w:rFonts w:ascii="Arial" w:eastAsiaTheme="minorEastAsia" w:hAnsi="Arial" w:cs="Arial"/>
          <w:sz w:val="24"/>
          <w:szCs w:val="24"/>
        </w:rPr>
      </w:pPr>
      <w:r w:rsidRPr="002A014A">
        <w:rPr>
          <w:rFonts w:ascii="Arial" w:hAnsi="Arial" w:cs="Arial"/>
          <w:sz w:val="24"/>
          <w:szCs w:val="24"/>
        </w:rPr>
        <w:t xml:space="preserve">The sigmoid function gives outputs in the range </w:t>
      </w:r>
      <m:oMath>
        <m:r>
          <w:rPr>
            <w:rFonts w:ascii="Cambria Math" w:hAnsi="Cambria Math" w:cs="Arial"/>
            <w:sz w:val="24"/>
            <w:szCs w:val="24"/>
          </w:rPr>
          <m:t>p∈[0,1]</m:t>
        </m:r>
      </m:oMath>
      <w:r w:rsidR="006F2BFD">
        <w:rPr>
          <w:rFonts w:ascii="Arial" w:eastAsiaTheme="minorEastAsia" w:hAnsi="Arial" w:cs="Arial"/>
          <w:sz w:val="24"/>
          <w:szCs w:val="24"/>
        </w:rPr>
        <w:t>.</w:t>
      </w:r>
    </w:p>
    <w:p w14:paraId="5DC3089D" w14:textId="77777777" w:rsidR="002A014A" w:rsidRPr="002A014A" w:rsidRDefault="002A014A" w:rsidP="002A014A">
      <w:pPr>
        <w:jc w:val="both"/>
        <w:rPr>
          <w:rFonts w:ascii="Arial" w:eastAsiaTheme="minorEastAsia" w:hAnsi="Arial" w:cs="Arial"/>
          <w:sz w:val="24"/>
          <w:szCs w:val="24"/>
        </w:rPr>
      </w:pPr>
      <w:r w:rsidRPr="002A014A">
        <w:rPr>
          <w:rFonts w:ascii="Arial" w:eastAsiaTheme="minorEastAsia" w:hAnsi="Arial" w:cs="Arial"/>
          <w:sz w:val="24"/>
          <w:szCs w:val="24"/>
        </w:rPr>
        <w:t>To measure the performance of the classification network, we apply an accuracy score to some data that has not been part of the training dataset. This term is simply the number of outputs classified correctly divided by the total. The expression is as follows:</w:t>
      </w:r>
    </w:p>
    <w:p w14:paraId="1E2E45E1" w14:textId="77777777" w:rsidR="002A014A" w:rsidRPr="002A014A" w:rsidRDefault="002A014A" w:rsidP="002A014A">
      <w:pPr>
        <w:jc w:val="both"/>
        <w:rPr>
          <w:rFonts w:ascii="Arial" w:eastAsiaTheme="minorEastAsia" w:hAnsi="Arial" w:cs="Arial"/>
          <w:sz w:val="24"/>
          <w:szCs w:val="24"/>
        </w:rPr>
      </w:pPr>
      <m:oMathPara>
        <m:oMath>
          <m:r>
            <w:rPr>
              <w:rFonts w:ascii="Cambria Math" w:eastAsiaTheme="minorEastAsia" w:hAnsi="Cambria Math" w:cs="Arial"/>
              <w:sz w:val="24"/>
              <w:szCs w:val="24"/>
            </w:rPr>
            <m:t xml:space="preserve">Accuracy= </m:t>
          </m:r>
          <m:f>
            <m:fPr>
              <m:ctrlPr>
                <w:rPr>
                  <w:rFonts w:ascii="Cambria Math" w:eastAsiaTheme="minorEastAsia" w:hAnsi="Cambria Math" w:cs="Arial"/>
                  <w:i/>
                  <w:sz w:val="24"/>
                  <w:szCs w:val="24"/>
                </w:rPr>
              </m:ctrlPr>
            </m:fPr>
            <m:num>
              <m:nary>
                <m:naryPr>
                  <m:chr m:val="∑"/>
                  <m:limLoc m:val="subSup"/>
                  <m:ctrlPr>
                    <w:rPr>
                      <w:rFonts w:ascii="Cambria Math" w:eastAsiaTheme="minorEastAsia" w:hAnsi="Cambria Math" w:cs="Arial"/>
                      <w:i/>
                      <w:sz w:val="24"/>
                      <w:szCs w:val="24"/>
                    </w:rPr>
                  </m:ctrlPr>
                </m:naryPr>
                <m:sub>
                  <m:r>
                    <w:rPr>
                      <w:rFonts w:ascii="Cambria Math" w:eastAsiaTheme="minorEastAsia" w:hAnsi="Cambria Math" w:cs="Arial"/>
                      <w:sz w:val="24"/>
                      <w:szCs w:val="24"/>
                    </w:rPr>
                    <m:t>i=1</m:t>
                  </m:r>
                </m:sub>
                <m:sup>
                  <m:r>
                    <w:rPr>
                      <w:rFonts w:ascii="Cambria Math" w:eastAsiaTheme="minorEastAsia" w:hAnsi="Cambria Math" w:cs="Arial"/>
                      <w:sz w:val="24"/>
                      <w:szCs w:val="24"/>
                    </w:rPr>
                    <m:t>n</m:t>
                  </m:r>
                </m:sup>
                <m:e>
                  <m:r>
                    <w:rPr>
                      <w:rFonts w:ascii="Cambria Math" w:eastAsiaTheme="minorEastAsia" w:hAnsi="Cambria Math" w:cs="Arial"/>
                      <w:sz w:val="24"/>
                      <w:szCs w:val="24"/>
                    </w:rPr>
                    <m:t>I(</m:t>
                  </m:r>
                  <m:sSub>
                    <m:sSubPr>
                      <m:ctrlPr>
                        <w:rPr>
                          <w:rFonts w:ascii="Cambria Math" w:eastAsiaTheme="minorEastAsia" w:hAnsi="Cambria Math" w:cs="Arial"/>
                          <w:i/>
                          <w:sz w:val="24"/>
                          <w:szCs w:val="24"/>
                        </w:rPr>
                      </m:ctrlPr>
                    </m:sSubPr>
                    <m:e>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y</m:t>
                          </m:r>
                        </m:e>
                      </m:acc>
                    </m:e>
                    <m:sub>
                      <m:r>
                        <w:rPr>
                          <w:rFonts w:ascii="Cambria Math" w:eastAsiaTheme="minorEastAsia" w:hAnsi="Cambria Math" w:cs="Arial"/>
                          <w:sz w:val="24"/>
                          <w:szCs w:val="24"/>
                        </w:rPr>
                        <m:t>i</m:t>
                      </m:r>
                    </m:sub>
                  </m:sSub>
                  <m:r>
                    <w:rPr>
                      <w:rFonts w:ascii="Cambria Math" w:eastAsiaTheme="minorEastAsia" w:hAnsi="Cambria Math" w:cs="Arial"/>
                      <w:sz w:val="24"/>
                      <w:szCs w:val="24"/>
                    </w:rPr>
                    <m:t>=</m:t>
                  </m:r>
                </m:e>
              </m:nary>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y</m:t>
                  </m:r>
                </m:e>
                <m:sub>
                  <m:r>
                    <w:rPr>
                      <w:rFonts w:ascii="Cambria Math" w:eastAsiaTheme="minorEastAsia" w:hAnsi="Cambria Math" w:cs="Arial"/>
                      <w:sz w:val="24"/>
                      <w:szCs w:val="24"/>
                    </w:rPr>
                    <m:t>i</m:t>
                  </m:r>
                </m:sub>
              </m:sSub>
              <m:r>
                <w:rPr>
                  <w:rFonts w:ascii="Cambria Math" w:eastAsiaTheme="minorEastAsia" w:hAnsi="Cambria Math" w:cs="Arial"/>
                  <w:sz w:val="24"/>
                  <w:szCs w:val="24"/>
                </w:rPr>
                <m:t>)</m:t>
              </m:r>
            </m:num>
            <m:den>
              <m:r>
                <w:rPr>
                  <w:rFonts w:ascii="Cambria Math" w:eastAsiaTheme="minorEastAsia" w:hAnsi="Cambria Math" w:cs="Arial"/>
                  <w:sz w:val="24"/>
                  <w:szCs w:val="24"/>
                </w:rPr>
                <m:t>n</m:t>
              </m:r>
            </m:den>
          </m:f>
        </m:oMath>
      </m:oMathPara>
    </w:p>
    <w:p w14:paraId="703B9038" w14:textId="77777777" w:rsidR="002A014A" w:rsidRPr="002A014A" w:rsidRDefault="002A014A" w:rsidP="002A014A">
      <w:pPr>
        <w:jc w:val="both"/>
        <w:rPr>
          <w:rFonts w:ascii="Arial" w:eastAsiaTheme="minorEastAsia" w:hAnsi="Arial" w:cs="Arial"/>
          <w:sz w:val="24"/>
          <w:szCs w:val="24"/>
        </w:rPr>
      </w:pPr>
      <w:r w:rsidRPr="002A014A">
        <w:rPr>
          <w:rFonts w:ascii="Arial" w:eastAsiaTheme="minorEastAsia" w:hAnsi="Arial" w:cs="Arial"/>
          <w:sz w:val="24"/>
          <w:szCs w:val="24"/>
        </w:rPr>
        <w:t xml:space="preserve">Where </w:t>
      </w:r>
      <m:oMath>
        <m:r>
          <w:rPr>
            <w:rFonts w:ascii="Cambria Math" w:eastAsiaTheme="minorEastAsia" w:hAnsi="Cambria Math" w:cs="Arial"/>
            <w:sz w:val="24"/>
            <w:szCs w:val="24"/>
          </w:rPr>
          <m:t>I</m:t>
        </m:r>
      </m:oMath>
      <w:r w:rsidRPr="002A014A">
        <w:rPr>
          <w:rFonts w:ascii="Arial" w:eastAsiaTheme="minorEastAsia" w:hAnsi="Arial" w:cs="Arial"/>
          <w:sz w:val="24"/>
          <w:szCs w:val="24"/>
        </w:rPr>
        <w:t xml:space="preserve"> is the indicator function, 1 if </w:t>
      </w:r>
      <m:oMath>
        <m:sSub>
          <m:sSubPr>
            <m:ctrlPr>
              <w:rPr>
                <w:rFonts w:ascii="Cambria Math" w:eastAsiaTheme="minorEastAsia" w:hAnsi="Cambria Math" w:cs="Arial"/>
                <w:i/>
                <w:sz w:val="24"/>
                <w:szCs w:val="24"/>
              </w:rPr>
            </m:ctrlPr>
          </m:sSubPr>
          <m:e>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y</m:t>
                </m:r>
              </m:e>
            </m:acc>
          </m:e>
          <m:sub>
            <m:r>
              <w:rPr>
                <w:rFonts w:ascii="Cambria Math" w:eastAsiaTheme="minorEastAsia" w:hAnsi="Cambria Math" w:cs="Arial"/>
                <w:sz w:val="24"/>
                <w:szCs w:val="24"/>
              </w:rPr>
              <m:t>i</m:t>
            </m:r>
          </m:sub>
        </m:s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=y</m:t>
            </m:r>
          </m:e>
          <m:sub>
            <m:r>
              <w:rPr>
                <w:rFonts w:ascii="Cambria Math" w:eastAsiaTheme="minorEastAsia" w:hAnsi="Cambria Math" w:cs="Arial"/>
                <w:sz w:val="24"/>
                <w:szCs w:val="24"/>
              </w:rPr>
              <m:t>i</m:t>
            </m:r>
          </m:sub>
        </m:sSub>
      </m:oMath>
      <w:r w:rsidRPr="002A014A">
        <w:rPr>
          <w:rFonts w:ascii="Arial" w:eastAsiaTheme="minorEastAsia" w:hAnsi="Arial" w:cs="Arial"/>
          <w:sz w:val="24"/>
          <w:szCs w:val="24"/>
        </w:rPr>
        <w:t>, and 0 otherwise.</w:t>
      </w:r>
    </w:p>
    <w:p w14:paraId="38189920" w14:textId="4C59BCAB" w:rsidR="002A014A" w:rsidRPr="002A014A" w:rsidRDefault="002A014A" w:rsidP="002A014A">
      <w:pPr>
        <w:jc w:val="both"/>
        <w:rPr>
          <w:rFonts w:ascii="Arial" w:eastAsiaTheme="minorEastAsia" w:hAnsi="Arial" w:cs="Arial"/>
          <w:sz w:val="24"/>
          <w:szCs w:val="24"/>
        </w:rPr>
      </w:pPr>
      <w:proofErr w:type="spellStart"/>
      <w:r w:rsidRPr="00CC2DA2">
        <w:rPr>
          <w:rFonts w:ascii="Arial" w:eastAsiaTheme="minorEastAsia" w:hAnsi="Arial" w:cs="Arial"/>
          <w:i/>
          <w:iCs/>
          <w:sz w:val="24"/>
          <w:szCs w:val="24"/>
          <w:u w:val="single"/>
        </w:rPr>
        <w:t>Softmax</w:t>
      </w:r>
      <w:proofErr w:type="spellEnd"/>
      <w:r w:rsidRPr="002A014A">
        <w:rPr>
          <w:rFonts w:ascii="Arial" w:eastAsiaTheme="minorEastAsia" w:hAnsi="Arial" w:cs="Arial"/>
          <w:sz w:val="24"/>
          <w:szCs w:val="24"/>
          <w:u w:val="single"/>
        </w:rPr>
        <w:t>:</w:t>
      </w:r>
      <w:r w:rsidRPr="002A014A">
        <w:rPr>
          <w:rFonts w:ascii="Arial" w:eastAsiaTheme="minorEastAsia" w:hAnsi="Arial" w:cs="Arial"/>
          <w:sz w:val="24"/>
          <w:szCs w:val="24"/>
        </w:rPr>
        <w:t xml:space="preserve"> The </w:t>
      </w:r>
      <w:proofErr w:type="spellStart"/>
      <w:r w:rsidRPr="002A014A">
        <w:rPr>
          <w:rFonts w:ascii="Arial" w:eastAsiaTheme="minorEastAsia" w:hAnsi="Arial" w:cs="Arial"/>
          <w:sz w:val="24"/>
          <w:szCs w:val="24"/>
        </w:rPr>
        <w:t>Softmax</w:t>
      </w:r>
      <w:proofErr w:type="spellEnd"/>
      <w:r w:rsidRPr="002A014A">
        <w:rPr>
          <w:rFonts w:ascii="Arial" w:eastAsiaTheme="minorEastAsia" w:hAnsi="Arial" w:cs="Arial"/>
          <w:sz w:val="24"/>
          <w:szCs w:val="24"/>
        </w:rPr>
        <w:t xml:space="preserve"> function, also called Multinomial Logistic Regression, can be used for outputs with multiple </w:t>
      </w:r>
      <m:oMath>
        <m:r>
          <w:rPr>
            <w:rFonts w:ascii="Cambria Math" w:eastAsiaTheme="minorEastAsia" w:hAnsi="Cambria Math" w:cs="Arial"/>
            <w:sz w:val="24"/>
            <w:szCs w:val="24"/>
          </w:rPr>
          <m:t>K</m:t>
        </m:r>
      </m:oMath>
      <w:r w:rsidRPr="002A014A">
        <w:rPr>
          <w:rFonts w:ascii="Arial" w:eastAsiaTheme="minorEastAsia" w:hAnsi="Arial" w:cs="Arial"/>
          <w:sz w:val="24"/>
          <w:szCs w:val="24"/>
        </w:rPr>
        <w:t xml:space="preserve"> classes. It produces positive probabilities that sum to one:</w:t>
      </w:r>
    </w:p>
    <w:p w14:paraId="22B71FF1" w14:textId="77777777" w:rsidR="002A014A" w:rsidRPr="002A014A" w:rsidRDefault="002A014A" w:rsidP="002A014A">
      <w:pPr>
        <w:jc w:val="both"/>
        <w:rPr>
          <w:rFonts w:ascii="Arial" w:eastAsiaTheme="minorEastAsia" w:hAnsi="Arial" w:cs="Arial"/>
          <w:sz w:val="24"/>
          <w:szCs w:val="24"/>
        </w:rPr>
      </w:pPr>
      <m:oMathPara>
        <m:oMath>
          <m:r>
            <w:rPr>
              <w:rFonts w:ascii="Cambria Math" w:eastAsiaTheme="minorEastAsia" w:hAnsi="Cambria Math" w:cs="Arial"/>
              <w:sz w:val="24"/>
              <w:szCs w:val="24"/>
            </w:rPr>
            <m:t>softmax</m:t>
          </m:r>
          <m:sSub>
            <m:sSubPr>
              <m:ctrlPr>
                <w:rPr>
                  <w:rFonts w:ascii="Cambria Math" w:eastAsiaTheme="minorEastAsia" w:hAnsi="Cambria Math" w:cs="Arial"/>
                  <w:i/>
                  <w:sz w:val="24"/>
                  <w:szCs w:val="24"/>
                </w:rPr>
              </m:ctrlPr>
            </m:sSubPr>
            <m:e>
              <m:d>
                <m:dPr>
                  <m:ctrlPr>
                    <w:rPr>
                      <w:rFonts w:ascii="Cambria Math" w:eastAsiaTheme="minorEastAsia" w:hAnsi="Cambria Math" w:cs="Arial"/>
                      <w:i/>
                      <w:sz w:val="24"/>
                      <w:szCs w:val="24"/>
                    </w:rPr>
                  </m:ctrlPr>
                </m:dPr>
                <m:e>
                  <m:r>
                    <w:rPr>
                      <w:rFonts w:ascii="Cambria Math" w:eastAsiaTheme="minorEastAsia" w:hAnsi="Cambria Math" w:cs="Arial"/>
                      <w:sz w:val="24"/>
                      <w:szCs w:val="24"/>
                    </w:rPr>
                    <m:t>z</m:t>
                  </m:r>
                </m:e>
              </m:d>
            </m:e>
            <m:sub>
              <m:r>
                <w:rPr>
                  <w:rFonts w:ascii="Cambria Math" w:eastAsiaTheme="minorEastAsia" w:hAnsi="Cambria Math" w:cs="Arial"/>
                  <w:sz w:val="24"/>
                  <w:szCs w:val="24"/>
                </w:rPr>
                <m:t>i</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e</m:t>
                  </m:r>
                </m:e>
                <m:sup>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i</m:t>
                      </m:r>
                    </m:sub>
                  </m:sSub>
                </m:sup>
              </m:sSup>
            </m:num>
            <m:den>
              <m:nary>
                <m:naryPr>
                  <m:chr m:val="∑"/>
                  <m:limLoc m:val="subSup"/>
                  <m:ctrlPr>
                    <w:rPr>
                      <w:rFonts w:ascii="Cambria Math" w:eastAsiaTheme="minorEastAsia" w:hAnsi="Cambria Math" w:cs="Arial"/>
                      <w:i/>
                      <w:sz w:val="24"/>
                      <w:szCs w:val="24"/>
                    </w:rPr>
                  </m:ctrlPr>
                </m:naryPr>
                <m:sub>
                  <m:r>
                    <w:rPr>
                      <w:rFonts w:ascii="Cambria Math" w:eastAsiaTheme="minorEastAsia" w:hAnsi="Cambria Math" w:cs="Arial"/>
                      <w:sz w:val="24"/>
                      <w:szCs w:val="24"/>
                    </w:rPr>
                    <m:t>l=1</m:t>
                  </m:r>
                </m:sub>
                <m:sup>
                  <m:r>
                    <w:rPr>
                      <w:rFonts w:ascii="Cambria Math" w:eastAsiaTheme="minorEastAsia" w:hAnsi="Cambria Math" w:cs="Arial"/>
                      <w:sz w:val="24"/>
                      <w:szCs w:val="24"/>
                    </w:rPr>
                    <m:t>K</m:t>
                  </m:r>
                </m:sup>
                <m:e>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e</m:t>
                      </m:r>
                    </m:e>
                    <m:sup>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l</m:t>
                          </m:r>
                        </m:sub>
                      </m:sSub>
                    </m:sup>
                  </m:sSup>
                </m:e>
              </m:nary>
            </m:den>
          </m:f>
        </m:oMath>
      </m:oMathPara>
    </w:p>
    <w:p w14:paraId="665126AF" w14:textId="29A7C091" w:rsidR="002A014A" w:rsidRPr="002A014A" w:rsidRDefault="002A014A" w:rsidP="002A014A">
      <w:pPr>
        <w:jc w:val="both"/>
        <w:rPr>
          <w:rFonts w:ascii="Arial" w:eastAsiaTheme="minorEastAsia" w:hAnsi="Arial" w:cs="Arial"/>
          <w:sz w:val="24"/>
          <w:szCs w:val="24"/>
        </w:rPr>
      </w:pPr>
      <w:proofErr w:type="spellStart"/>
      <w:r w:rsidRPr="00CC2DA2">
        <w:rPr>
          <w:rFonts w:ascii="Arial" w:hAnsi="Arial" w:cs="Arial"/>
          <w:i/>
          <w:iCs/>
          <w:sz w:val="24"/>
          <w:szCs w:val="24"/>
          <w:u w:val="single"/>
        </w:rPr>
        <w:t>ReLU</w:t>
      </w:r>
      <w:proofErr w:type="spellEnd"/>
      <w:r w:rsidRPr="00CC2DA2">
        <w:rPr>
          <w:rFonts w:ascii="Arial" w:hAnsi="Arial" w:cs="Arial"/>
          <w:i/>
          <w:iCs/>
          <w:sz w:val="24"/>
          <w:szCs w:val="24"/>
          <w:u w:val="single"/>
        </w:rPr>
        <w:t>:</w:t>
      </w:r>
      <w:r w:rsidRPr="002A014A">
        <w:rPr>
          <w:rFonts w:ascii="Arial" w:hAnsi="Arial" w:cs="Arial"/>
          <w:sz w:val="24"/>
          <w:szCs w:val="24"/>
        </w:rPr>
        <w:t xml:space="preserve"> </w:t>
      </w:r>
      <w:r w:rsidRPr="002A014A">
        <w:rPr>
          <w:rFonts w:ascii="Arial" w:eastAsiaTheme="minorEastAsia" w:hAnsi="Arial" w:cs="Arial"/>
          <w:sz w:val="24"/>
          <w:szCs w:val="24"/>
        </w:rPr>
        <w:t>This function only activates when the input variable that goes through it is positive:</w:t>
      </w:r>
    </w:p>
    <w:p w14:paraId="5245E203" w14:textId="77777777" w:rsidR="002A014A" w:rsidRPr="002A014A" w:rsidRDefault="002A014A" w:rsidP="002A014A">
      <w:pPr>
        <w:jc w:val="both"/>
        <w:rPr>
          <w:rFonts w:ascii="Arial" w:eastAsiaTheme="minorEastAsia" w:hAnsi="Arial" w:cs="Arial"/>
          <w:sz w:val="24"/>
          <w:szCs w:val="24"/>
        </w:rPr>
      </w:pPr>
      <m:oMathPara>
        <m:oMath>
          <m:r>
            <w:rPr>
              <w:rFonts w:ascii="Cambria Math" w:eastAsiaTheme="minorEastAsia" w:hAnsi="Cambria Math" w:cs="Arial"/>
              <w:sz w:val="24"/>
              <w:szCs w:val="24"/>
            </w:rPr>
            <m:t>ReLU=</m:t>
          </m:r>
          <m:d>
            <m:dPr>
              <m:begChr m:val="{"/>
              <m:endChr m:val=""/>
              <m:ctrlPr>
                <w:rPr>
                  <w:rFonts w:ascii="Cambria Math" w:eastAsiaTheme="minorEastAsia" w:hAnsi="Cambria Math" w:cs="Arial"/>
                  <w:i/>
                  <w:sz w:val="24"/>
                  <w:szCs w:val="24"/>
                </w:rPr>
              </m:ctrlPr>
            </m:dPr>
            <m:e>
              <m:eqArr>
                <m:eqArrPr>
                  <m:ctrlPr>
                    <w:rPr>
                      <w:rFonts w:ascii="Cambria Math" w:eastAsiaTheme="minorEastAsia" w:hAnsi="Cambria Math" w:cs="Arial"/>
                      <w:i/>
                      <w:sz w:val="24"/>
                      <w:szCs w:val="24"/>
                    </w:rPr>
                  </m:ctrlPr>
                </m:eqArrPr>
                <m:e>
                  <m:r>
                    <w:rPr>
                      <w:rFonts w:ascii="Cambria Math" w:eastAsiaTheme="minorEastAsia" w:hAnsi="Cambria Math" w:cs="Arial"/>
                      <w:sz w:val="24"/>
                      <w:szCs w:val="24"/>
                    </w:rPr>
                    <m:t>0   if x&lt;0</m:t>
                  </m:r>
                </m:e>
                <m:e>
                  <m:r>
                    <w:rPr>
                      <w:rFonts w:ascii="Cambria Math" w:eastAsiaTheme="minorEastAsia" w:hAnsi="Cambria Math" w:cs="Arial"/>
                      <w:sz w:val="24"/>
                      <w:szCs w:val="24"/>
                    </w:rPr>
                    <m:t>x   if x≥0</m:t>
                  </m:r>
                </m:e>
              </m:eqArr>
            </m:e>
          </m:d>
        </m:oMath>
      </m:oMathPara>
    </w:p>
    <w:p w14:paraId="5DFC7025" w14:textId="77777777" w:rsidR="002A014A" w:rsidRPr="002A014A" w:rsidRDefault="002A014A" w:rsidP="002A014A">
      <w:pPr>
        <w:jc w:val="both"/>
        <w:rPr>
          <w:rFonts w:ascii="Arial" w:eastAsiaTheme="minorEastAsia" w:hAnsi="Arial" w:cs="Arial"/>
          <w:sz w:val="24"/>
          <w:szCs w:val="24"/>
        </w:rPr>
      </w:pPr>
      <w:proofErr w:type="spellStart"/>
      <w:r w:rsidRPr="002A014A">
        <w:rPr>
          <w:rFonts w:ascii="Arial" w:eastAsiaTheme="minorEastAsia" w:hAnsi="Arial" w:cs="Arial"/>
          <w:sz w:val="24"/>
          <w:szCs w:val="24"/>
        </w:rPr>
        <w:t>ReLU</w:t>
      </w:r>
      <w:proofErr w:type="spellEnd"/>
      <w:r w:rsidRPr="002A014A">
        <w:rPr>
          <w:rFonts w:ascii="Arial" w:eastAsiaTheme="minorEastAsia" w:hAnsi="Arial" w:cs="Arial"/>
          <w:sz w:val="24"/>
          <w:szCs w:val="24"/>
        </w:rPr>
        <w:t xml:space="preserve"> works well in deep neural networks and it’s quite fast to compute. However, it suffers from a problem known as dying </w:t>
      </w:r>
      <w:proofErr w:type="spellStart"/>
      <w:r w:rsidRPr="002A014A">
        <w:rPr>
          <w:rFonts w:ascii="Arial" w:eastAsiaTheme="minorEastAsia" w:hAnsi="Arial" w:cs="Arial"/>
          <w:sz w:val="24"/>
          <w:szCs w:val="24"/>
        </w:rPr>
        <w:t>ReLU</w:t>
      </w:r>
      <w:proofErr w:type="spellEnd"/>
      <w:r w:rsidRPr="002A014A">
        <w:rPr>
          <w:rFonts w:ascii="Arial" w:eastAsiaTheme="minorEastAsia" w:hAnsi="Arial" w:cs="Arial"/>
          <w:sz w:val="24"/>
          <w:szCs w:val="24"/>
        </w:rPr>
        <w:t xml:space="preserve">. This is due to some neurons stop outputting </w:t>
      </w:r>
      <w:r w:rsidRPr="002A014A">
        <w:rPr>
          <w:rFonts w:ascii="Arial" w:eastAsiaTheme="minorEastAsia" w:hAnsi="Arial" w:cs="Arial"/>
          <w:sz w:val="24"/>
          <w:szCs w:val="24"/>
        </w:rPr>
        <w:lastRenderedPageBreak/>
        <w:t xml:space="preserve">anything other than 0. To solve this problem, there is a variant of this method called Leaky </w:t>
      </w:r>
      <w:proofErr w:type="spellStart"/>
      <w:r w:rsidRPr="002A014A">
        <w:rPr>
          <w:rFonts w:ascii="Arial" w:eastAsiaTheme="minorEastAsia" w:hAnsi="Arial" w:cs="Arial"/>
          <w:sz w:val="24"/>
          <w:szCs w:val="24"/>
        </w:rPr>
        <w:t>ReLU</w:t>
      </w:r>
      <w:proofErr w:type="spellEnd"/>
      <w:r w:rsidRPr="002A014A">
        <w:rPr>
          <w:rFonts w:ascii="Arial" w:eastAsiaTheme="minorEastAsia" w:hAnsi="Arial" w:cs="Arial"/>
          <w:sz w:val="24"/>
          <w:szCs w:val="24"/>
        </w:rPr>
        <w:t>.</w:t>
      </w:r>
    </w:p>
    <w:p w14:paraId="38671A3A" w14:textId="77777777" w:rsidR="002A014A" w:rsidRPr="002A014A" w:rsidRDefault="002A014A" w:rsidP="002A014A">
      <w:pPr>
        <w:jc w:val="both"/>
        <w:rPr>
          <w:rFonts w:ascii="Arial" w:eastAsiaTheme="minorEastAsia" w:hAnsi="Arial" w:cs="Arial"/>
          <w:sz w:val="24"/>
          <w:szCs w:val="24"/>
        </w:rPr>
      </w:pPr>
      <w:r w:rsidRPr="00CC2DA2">
        <w:rPr>
          <w:rFonts w:ascii="Arial" w:eastAsiaTheme="minorEastAsia" w:hAnsi="Arial" w:cs="Arial"/>
          <w:i/>
          <w:iCs/>
          <w:sz w:val="24"/>
          <w:szCs w:val="24"/>
          <w:u w:val="single"/>
        </w:rPr>
        <w:t xml:space="preserve">Leaky </w:t>
      </w:r>
      <w:proofErr w:type="spellStart"/>
      <w:r w:rsidRPr="00CC2DA2">
        <w:rPr>
          <w:rFonts w:ascii="Arial" w:eastAsiaTheme="minorEastAsia" w:hAnsi="Arial" w:cs="Arial"/>
          <w:i/>
          <w:iCs/>
          <w:sz w:val="24"/>
          <w:szCs w:val="24"/>
          <w:u w:val="single"/>
        </w:rPr>
        <w:t>ReLU</w:t>
      </w:r>
      <w:proofErr w:type="spellEnd"/>
      <w:r w:rsidRPr="002A014A">
        <w:rPr>
          <w:rFonts w:ascii="Arial" w:eastAsiaTheme="minorEastAsia" w:hAnsi="Arial" w:cs="Arial"/>
          <w:sz w:val="24"/>
          <w:szCs w:val="24"/>
          <w:u w:val="single"/>
        </w:rPr>
        <w:t>:</w:t>
      </w:r>
      <w:r w:rsidRPr="002A014A">
        <w:rPr>
          <w:rFonts w:ascii="Arial" w:eastAsiaTheme="minorEastAsia" w:hAnsi="Arial" w:cs="Arial"/>
          <w:sz w:val="24"/>
          <w:szCs w:val="24"/>
        </w:rPr>
        <w:t xml:space="preserve"> This form of </w:t>
      </w:r>
      <w:proofErr w:type="spellStart"/>
      <w:r w:rsidRPr="002A014A">
        <w:rPr>
          <w:rFonts w:ascii="Arial" w:eastAsiaTheme="minorEastAsia" w:hAnsi="Arial" w:cs="Arial"/>
          <w:sz w:val="24"/>
          <w:szCs w:val="24"/>
        </w:rPr>
        <w:t>ReLU</w:t>
      </w:r>
      <w:proofErr w:type="spellEnd"/>
      <w:r w:rsidRPr="002A014A">
        <w:rPr>
          <w:rFonts w:ascii="Arial" w:eastAsiaTheme="minorEastAsia" w:hAnsi="Arial" w:cs="Arial"/>
          <w:sz w:val="24"/>
          <w:szCs w:val="24"/>
        </w:rPr>
        <w:t xml:space="preserve"> has a small positive gradient for negative values:</w:t>
      </w:r>
    </w:p>
    <w:p w14:paraId="6665F44A" w14:textId="77777777" w:rsidR="002A014A" w:rsidRPr="002A014A" w:rsidRDefault="002A014A" w:rsidP="002A014A">
      <w:pPr>
        <w:jc w:val="both"/>
        <w:rPr>
          <w:rFonts w:ascii="Arial" w:eastAsiaTheme="minorEastAsia" w:hAnsi="Arial" w:cs="Arial"/>
          <w:sz w:val="24"/>
          <w:szCs w:val="24"/>
        </w:rPr>
      </w:pPr>
      <m:oMathPara>
        <m:oMath>
          <m:r>
            <w:rPr>
              <w:rFonts w:ascii="Cambria Math" w:eastAsiaTheme="minorEastAsia" w:hAnsi="Cambria Math" w:cs="Arial"/>
              <w:sz w:val="24"/>
              <w:szCs w:val="24"/>
            </w:rPr>
            <m:t>Leaky ReLU=</m:t>
          </m:r>
          <m:d>
            <m:dPr>
              <m:begChr m:val="{"/>
              <m:endChr m:val=""/>
              <m:ctrlPr>
                <w:rPr>
                  <w:rFonts w:ascii="Cambria Math" w:eastAsiaTheme="minorEastAsia" w:hAnsi="Cambria Math" w:cs="Arial"/>
                  <w:i/>
                  <w:sz w:val="24"/>
                  <w:szCs w:val="24"/>
                </w:rPr>
              </m:ctrlPr>
            </m:dPr>
            <m:e>
              <m:eqArr>
                <m:eqArrPr>
                  <m:ctrlPr>
                    <w:rPr>
                      <w:rFonts w:ascii="Cambria Math" w:eastAsiaTheme="minorEastAsia" w:hAnsi="Cambria Math" w:cs="Arial"/>
                      <w:i/>
                      <w:sz w:val="24"/>
                      <w:szCs w:val="24"/>
                    </w:rPr>
                  </m:ctrlPr>
                </m:eqArrPr>
                <m:e>
                  <m:r>
                    <w:rPr>
                      <w:rFonts w:ascii="Cambria Math" w:eastAsiaTheme="minorEastAsia" w:hAnsi="Cambria Math" w:cs="Arial"/>
                      <w:sz w:val="24"/>
                      <w:szCs w:val="24"/>
                    </w:rPr>
                    <m:t>0.01 x   if x&lt;0</m:t>
                  </m:r>
                </m:e>
                <m:e>
                  <m:r>
                    <w:rPr>
                      <w:rFonts w:ascii="Cambria Math" w:eastAsiaTheme="minorEastAsia" w:hAnsi="Cambria Math" w:cs="Arial"/>
                      <w:sz w:val="24"/>
                      <w:szCs w:val="24"/>
                    </w:rPr>
                    <m:t>x            if x≥0</m:t>
                  </m:r>
                </m:e>
              </m:eqArr>
            </m:e>
          </m:d>
        </m:oMath>
      </m:oMathPara>
    </w:p>
    <w:p w14:paraId="7059B730" w14:textId="77777777" w:rsidR="002A014A" w:rsidRPr="002A014A" w:rsidRDefault="002A014A" w:rsidP="002A014A">
      <w:pPr>
        <w:jc w:val="both"/>
        <w:rPr>
          <w:rFonts w:ascii="Arial" w:eastAsiaTheme="minorEastAsia" w:hAnsi="Arial" w:cs="Arial"/>
          <w:sz w:val="24"/>
          <w:szCs w:val="24"/>
        </w:rPr>
      </w:pPr>
      <w:r w:rsidRPr="00CC2DA2">
        <w:rPr>
          <w:rFonts w:ascii="Arial" w:eastAsiaTheme="minorEastAsia" w:hAnsi="Arial" w:cs="Arial"/>
          <w:i/>
          <w:iCs/>
          <w:sz w:val="24"/>
          <w:szCs w:val="24"/>
          <w:u w:val="single"/>
        </w:rPr>
        <w:t>tanh</w:t>
      </w:r>
      <w:r w:rsidRPr="00CC2DA2">
        <w:rPr>
          <w:rFonts w:ascii="Arial" w:eastAsiaTheme="minorEastAsia" w:hAnsi="Arial" w:cs="Arial"/>
          <w:i/>
          <w:iCs/>
          <w:sz w:val="24"/>
          <w:szCs w:val="24"/>
        </w:rPr>
        <w:t>:</w:t>
      </w:r>
      <w:r w:rsidRPr="002A014A">
        <w:rPr>
          <w:rFonts w:ascii="Arial" w:eastAsiaTheme="minorEastAsia" w:hAnsi="Arial" w:cs="Arial"/>
          <w:sz w:val="24"/>
          <w:szCs w:val="24"/>
        </w:rPr>
        <w:t xml:space="preserve"> The hyperbolic tangent activation function is related to the sigmoid. The difference is the range of outputs is from (-1 to 1). The main advantage with the sigmoid is that tanh is faster.</w:t>
      </w:r>
    </w:p>
    <w:p w14:paraId="3CD59364" w14:textId="77777777" w:rsidR="002A014A" w:rsidRPr="002A014A" w:rsidRDefault="000F7B6E" w:rsidP="002A014A">
      <w:pPr>
        <w:jc w:val="center"/>
        <w:rPr>
          <w:rFonts w:ascii="Arial" w:eastAsiaTheme="minorEastAsia" w:hAnsi="Arial" w:cs="Arial"/>
          <w:sz w:val="24"/>
          <w:szCs w:val="24"/>
        </w:rPr>
      </w:pPr>
      <m:oMathPara>
        <m:oMath>
          <m:func>
            <m:funcPr>
              <m:ctrlPr>
                <w:rPr>
                  <w:rFonts w:ascii="Cambria Math" w:eastAsiaTheme="minorEastAsia" w:hAnsi="Cambria Math" w:cs="Arial"/>
                  <w:sz w:val="24"/>
                  <w:szCs w:val="24"/>
                </w:rPr>
              </m:ctrlPr>
            </m:funcPr>
            <m:fName>
              <m:r>
                <m:rPr>
                  <m:sty m:val="p"/>
                </m:rPr>
                <w:rPr>
                  <w:rFonts w:ascii="Cambria Math" w:eastAsiaTheme="minorEastAsia" w:hAnsi="Cambria Math" w:cs="Arial"/>
                  <w:sz w:val="24"/>
                  <w:szCs w:val="24"/>
                </w:rPr>
                <m:t>tanh</m:t>
              </m:r>
            </m:fName>
            <m:e>
              <m:d>
                <m:dPr>
                  <m:ctrlPr>
                    <w:rPr>
                      <w:rFonts w:ascii="Cambria Math" w:eastAsiaTheme="minorEastAsia" w:hAnsi="Cambria Math" w:cs="Arial"/>
                      <w:i/>
                      <w:sz w:val="24"/>
                      <w:szCs w:val="24"/>
                    </w:rPr>
                  </m:ctrlPr>
                </m:dPr>
                <m:e>
                  <m:r>
                    <w:rPr>
                      <w:rFonts w:ascii="Cambria Math" w:eastAsiaTheme="minorEastAsia" w:hAnsi="Cambria Math" w:cs="Arial"/>
                      <w:sz w:val="24"/>
                      <w:szCs w:val="24"/>
                    </w:rPr>
                    <m:t>x</m:t>
                  </m:r>
                </m:e>
              </m:d>
            </m:e>
          </m:func>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r>
                <m:rPr>
                  <m:sty m:val="p"/>
                </m:rPr>
                <w:rPr>
                  <w:rFonts w:ascii="Cambria Math" w:eastAsiaTheme="minorEastAsia" w:hAnsi="Cambria Math" w:cs="Arial"/>
                  <w:sz w:val="24"/>
                  <w:szCs w:val="24"/>
                </w:rPr>
                <m:t>exp⁡</m:t>
              </m:r>
              <m:r>
                <w:rPr>
                  <w:rFonts w:ascii="Cambria Math" w:eastAsiaTheme="minorEastAsia" w:hAnsi="Cambria Math" w:cs="Arial"/>
                  <w:sz w:val="24"/>
                  <w:szCs w:val="24"/>
                </w:rPr>
                <m:t>(-2</m:t>
              </m:r>
              <m:r>
                <w:rPr>
                  <w:rFonts w:ascii="Cambria Math" w:eastAsiaTheme="minorEastAsia" w:hAnsi="Cambria Math" w:cs="Arial"/>
                  <w:sz w:val="24"/>
                  <w:szCs w:val="24"/>
                </w:rPr>
                <m:t>x</m:t>
              </m:r>
              <m:r>
                <w:rPr>
                  <w:rFonts w:ascii="Cambria Math" w:eastAsiaTheme="minorEastAsia" w:hAnsi="Cambria Math" w:cs="Arial"/>
                  <w:sz w:val="24"/>
                  <w:szCs w:val="24"/>
                </w:rPr>
                <m:t>)</m:t>
              </m:r>
            </m:num>
            <m:den>
              <m:r>
                <w:rPr>
                  <w:rFonts w:ascii="Cambria Math" w:eastAsiaTheme="minorEastAsia" w:hAnsi="Cambria Math" w:cs="Arial"/>
                  <w:sz w:val="24"/>
                  <w:szCs w:val="24"/>
                </w:rPr>
                <m:t>1+</m:t>
              </m:r>
              <m:r>
                <m:rPr>
                  <m:sty m:val="p"/>
                </m:rPr>
                <w:rPr>
                  <w:rFonts w:ascii="Cambria Math" w:eastAsiaTheme="minorEastAsia" w:hAnsi="Cambria Math" w:cs="Arial"/>
                  <w:sz w:val="24"/>
                  <w:szCs w:val="24"/>
                </w:rPr>
                <m:t>exp⁡</m:t>
              </m:r>
              <m:r>
                <w:rPr>
                  <w:rFonts w:ascii="Cambria Math" w:eastAsiaTheme="minorEastAsia" w:hAnsi="Cambria Math" w:cs="Arial"/>
                  <w:sz w:val="24"/>
                  <w:szCs w:val="24"/>
                </w:rPr>
                <m:t>(-2</m:t>
              </m:r>
              <m:r>
                <w:rPr>
                  <w:rFonts w:ascii="Cambria Math" w:eastAsiaTheme="minorEastAsia" w:hAnsi="Cambria Math" w:cs="Arial"/>
                  <w:sz w:val="24"/>
                  <w:szCs w:val="24"/>
                </w:rPr>
                <m:t>x</m:t>
              </m:r>
              <m:r>
                <w:rPr>
                  <w:rFonts w:ascii="Cambria Math" w:eastAsiaTheme="minorEastAsia" w:hAnsi="Cambria Math" w:cs="Arial"/>
                  <w:sz w:val="24"/>
                  <w:szCs w:val="24"/>
                </w:rPr>
                <m:t>)</m:t>
              </m:r>
            </m:den>
          </m:f>
        </m:oMath>
      </m:oMathPara>
    </w:p>
    <w:p w14:paraId="69338EE1" w14:textId="77777777" w:rsidR="00D53681" w:rsidRDefault="00D53681" w:rsidP="00D53681">
      <w:pPr>
        <w:pStyle w:val="ListParagraph"/>
        <w:spacing w:line="256" w:lineRule="auto"/>
        <w:jc w:val="both"/>
        <w:rPr>
          <w:rFonts w:ascii="Arial" w:hAnsi="Arial" w:cs="Arial"/>
          <w:i/>
          <w:iCs/>
          <w:sz w:val="24"/>
          <w:szCs w:val="24"/>
        </w:rPr>
      </w:pPr>
    </w:p>
    <w:p w14:paraId="0099424B" w14:textId="77777777" w:rsidR="00D53681" w:rsidRDefault="00D53681" w:rsidP="00D53681">
      <w:pPr>
        <w:pStyle w:val="ListParagraph"/>
        <w:spacing w:line="256" w:lineRule="auto"/>
        <w:jc w:val="both"/>
        <w:rPr>
          <w:rFonts w:ascii="Arial" w:hAnsi="Arial" w:cs="Arial"/>
          <w:i/>
          <w:iCs/>
          <w:sz w:val="24"/>
          <w:szCs w:val="24"/>
        </w:rPr>
      </w:pPr>
    </w:p>
    <w:p w14:paraId="09F33187" w14:textId="79FD2C4B" w:rsidR="002A014A" w:rsidRPr="00CC2DA2" w:rsidRDefault="002A014A" w:rsidP="002A014A">
      <w:pPr>
        <w:pStyle w:val="ListParagraph"/>
        <w:numPr>
          <w:ilvl w:val="0"/>
          <w:numId w:val="16"/>
        </w:numPr>
        <w:spacing w:line="256" w:lineRule="auto"/>
        <w:jc w:val="both"/>
        <w:rPr>
          <w:rFonts w:ascii="Arial" w:hAnsi="Arial" w:cs="Arial"/>
          <w:i/>
          <w:iCs/>
          <w:sz w:val="24"/>
          <w:szCs w:val="24"/>
        </w:rPr>
      </w:pPr>
      <w:r w:rsidRPr="00CC2DA2">
        <w:rPr>
          <w:rFonts w:ascii="Arial" w:hAnsi="Arial" w:cs="Arial"/>
          <w:i/>
          <w:iCs/>
          <w:sz w:val="24"/>
          <w:szCs w:val="24"/>
        </w:rPr>
        <w:t>Backpropagation algorithm</w:t>
      </w:r>
    </w:p>
    <w:p w14:paraId="4B0C797E" w14:textId="6124CBDE" w:rsidR="002A014A" w:rsidRDefault="002A014A" w:rsidP="002A014A">
      <w:pPr>
        <w:jc w:val="both"/>
        <w:rPr>
          <w:rFonts w:ascii="Arial" w:eastAsiaTheme="minorEastAsia" w:hAnsi="Arial" w:cs="Arial"/>
          <w:sz w:val="24"/>
          <w:szCs w:val="24"/>
        </w:rPr>
      </w:pPr>
      <w:r>
        <w:rPr>
          <w:rFonts w:ascii="Arial" w:hAnsi="Arial" w:cs="Arial"/>
          <w:sz w:val="24"/>
          <w:szCs w:val="24"/>
        </w:rPr>
        <w:t xml:space="preserve">After one feed-forward pass through the network (i.e., one iteration), we need </w:t>
      </w:r>
      <w:r w:rsidR="00142273">
        <w:rPr>
          <w:rFonts w:ascii="Arial" w:hAnsi="Arial" w:cs="Arial"/>
          <w:sz w:val="24"/>
          <w:szCs w:val="24"/>
        </w:rPr>
        <w:t>to</w:t>
      </w:r>
      <w:r>
        <w:rPr>
          <w:rFonts w:ascii="Arial" w:hAnsi="Arial" w:cs="Arial"/>
          <w:sz w:val="24"/>
          <w:szCs w:val="24"/>
        </w:rPr>
        <w:t xml:space="preserve"> adjust the weights and biases that connect the neurons in the network, to minimize the errors in the output. After performing the feed-forward, the output error (last layer </w:t>
      </w:r>
      <m:oMath>
        <m:r>
          <w:rPr>
            <w:rFonts w:ascii="Cambria Math" w:hAnsi="Cambria Math" w:cs="Arial"/>
            <w:sz w:val="24"/>
            <w:szCs w:val="24"/>
          </w:rPr>
          <m:t>L</m:t>
        </m:r>
      </m:oMath>
      <w:r>
        <w:rPr>
          <w:rFonts w:ascii="Arial" w:eastAsiaTheme="minorEastAsia" w:hAnsi="Arial" w:cs="Arial"/>
          <w:sz w:val="24"/>
          <w:szCs w:val="24"/>
        </w:rPr>
        <w:t>) is given by</w:t>
      </w:r>
    </w:p>
    <w:p w14:paraId="389DAE4A" w14:textId="77777777" w:rsidR="002A014A" w:rsidRPr="00903BD6" w:rsidRDefault="000F7B6E" w:rsidP="002A014A">
      <w:pPr>
        <w:jc w:val="both"/>
        <w:rPr>
          <w:rFonts w:ascii="Arial" w:eastAsiaTheme="minorEastAsia" w:hAnsi="Arial" w:cs="Arial"/>
          <w:sz w:val="24"/>
          <w:szCs w:val="24"/>
        </w:rPr>
      </w:pPr>
      <m:oMathPara>
        <m:oMath>
          <m:sSubSup>
            <m:sSubSupPr>
              <m:ctrlPr>
                <w:rPr>
                  <w:rFonts w:ascii="Cambria Math" w:hAnsi="Cambria Math" w:cs="Arial"/>
                  <w:i/>
                  <w:sz w:val="24"/>
                  <w:szCs w:val="24"/>
                </w:rPr>
              </m:ctrlPr>
            </m:sSubSupPr>
            <m:e>
              <m:r>
                <w:rPr>
                  <w:rFonts w:ascii="Cambria Math" w:hAnsi="Cambria Math" w:cs="Arial"/>
                  <w:sz w:val="24"/>
                  <w:szCs w:val="24"/>
                </w:rPr>
                <m:t>δ</m:t>
              </m:r>
            </m:e>
            <m:sub>
              <m:r>
                <w:rPr>
                  <w:rFonts w:ascii="Cambria Math" w:hAnsi="Cambria Math" w:cs="Arial"/>
                  <w:sz w:val="24"/>
                  <w:szCs w:val="24"/>
                </w:rPr>
                <m:t>j</m:t>
              </m:r>
            </m:sub>
            <m:sup>
              <m:r>
                <w:rPr>
                  <w:rFonts w:ascii="Cambria Math" w:hAnsi="Cambria Math" w:cs="Arial"/>
                  <w:sz w:val="24"/>
                  <w:szCs w:val="24"/>
                </w:rPr>
                <m:t>L</m:t>
              </m:r>
            </m:sup>
          </m:sSubSup>
          <m:r>
            <w:rPr>
              <w:rFonts w:ascii="Cambria Math" w:hAnsi="Cambria Math" w:cs="Arial"/>
              <w:sz w:val="24"/>
              <w:szCs w:val="24"/>
            </w:rPr>
            <m:t>=</m:t>
          </m:r>
          <m:r>
            <w:rPr>
              <w:rFonts w:ascii="Cambria Math" w:hAnsi="Cambria Math" w:cs="Arial"/>
              <w:sz w:val="24"/>
              <w:szCs w:val="24"/>
            </w:rPr>
            <m:t>f</m:t>
          </m:r>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j</m:t>
              </m:r>
            </m:sub>
            <m:sup>
              <m:r>
                <w:rPr>
                  <w:rFonts w:ascii="Cambria Math" w:hAnsi="Cambria Math" w:cs="Arial"/>
                  <w:sz w:val="24"/>
                  <w:szCs w:val="24"/>
                </w:rPr>
                <m:t>L</m:t>
              </m:r>
            </m:sup>
          </m:sSubSup>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∂C</m:t>
              </m:r>
            </m:num>
            <m:den>
              <m:r>
                <w:rPr>
                  <w:rFonts w:ascii="Cambria Math" w:hAnsi="Cambria Math" w:cs="Arial"/>
                  <w:sz w:val="24"/>
                  <w:szCs w:val="24"/>
                </w:rPr>
                <m:t>∂</m:t>
              </m:r>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a</m:t>
                  </m:r>
                </m:e>
                <m:sub>
                  <m:r>
                    <w:rPr>
                      <w:rFonts w:ascii="Cambria Math" w:hAnsi="Cambria Math" w:cs="Arial"/>
                      <w:sz w:val="24"/>
                      <w:szCs w:val="24"/>
                    </w:rPr>
                    <m:t>j</m:t>
                  </m:r>
                </m:sub>
                <m:sup>
                  <m:r>
                    <w:rPr>
                      <w:rFonts w:ascii="Cambria Math" w:hAnsi="Cambria Math" w:cs="Arial"/>
                      <w:sz w:val="24"/>
                      <w:szCs w:val="24"/>
                    </w:rPr>
                    <m:t>L</m:t>
                  </m:r>
                </m:sup>
              </m:sSubSup>
              <m:r>
                <w:rPr>
                  <w:rFonts w:ascii="Cambria Math" w:hAnsi="Cambria Math" w:cs="Arial"/>
                  <w:sz w:val="24"/>
                  <w:szCs w:val="24"/>
                </w:rPr>
                <m:t>)</m:t>
              </m:r>
            </m:den>
          </m:f>
        </m:oMath>
      </m:oMathPara>
    </w:p>
    <w:p w14:paraId="14342CB8" w14:textId="77777777" w:rsidR="002A014A" w:rsidRDefault="002A014A" w:rsidP="002A014A">
      <w:pPr>
        <w:jc w:val="both"/>
        <w:rPr>
          <w:rFonts w:ascii="Arial" w:eastAsiaTheme="minorEastAsia" w:hAnsi="Arial" w:cs="Arial"/>
          <w:sz w:val="24"/>
          <w:szCs w:val="24"/>
        </w:rPr>
      </w:pPr>
      <w:r>
        <w:rPr>
          <w:rFonts w:ascii="Arial" w:eastAsiaTheme="minorEastAsia" w:hAnsi="Arial" w:cs="Arial"/>
          <w:sz w:val="24"/>
          <w:szCs w:val="24"/>
        </w:rPr>
        <w:t xml:space="preserve">where </w:t>
      </w:r>
      <m:oMath>
        <m:r>
          <w:rPr>
            <w:rFonts w:ascii="Cambria Math" w:hAnsi="Cambria Math" w:cs="Arial"/>
            <w:sz w:val="24"/>
            <w:szCs w:val="24"/>
          </w:rPr>
          <m:t>f´(</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j</m:t>
            </m:r>
          </m:sub>
          <m:sup>
            <m:r>
              <w:rPr>
                <w:rFonts w:ascii="Cambria Math" w:hAnsi="Cambria Math" w:cs="Arial"/>
                <w:sz w:val="24"/>
                <w:szCs w:val="24"/>
              </w:rPr>
              <m:t>L</m:t>
            </m:r>
          </m:sup>
        </m:sSubSup>
        <m:r>
          <w:rPr>
            <w:rFonts w:ascii="Cambria Math" w:hAnsi="Cambria Math" w:cs="Arial"/>
            <w:sz w:val="24"/>
            <w:szCs w:val="24"/>
          </w:rPr>
          <m:t>)</m:t>
        </m:r>
      </m:oMath>
      <w:r>
        <w:rPr>
          <w:rFonts w:ascii="Arial" w:eastAsiaTheme="minorEastAsia" w:hAnsi="Arial" w:cs="Arial"/>
          <w:sz w:val="24"/>
          <w:szCs w:val="24"/>
        </w:rPr>
        <w:t xml:space="preserve"> is the derivative of the activation function of the last </w:t>
      </w:r>
      <m:oMath>
        <m:r>
          <w:rPr>
            <w:rFonts w:ascii="Cambria Math" w:eastAsiaTheme="minorEastAsia" w:hAnsi="Cambria Math" w:cs="Arial"/>
            <w:sz w:val="24"/>
            <w:szCs w:val="24"/>
          </w:rPr>
          <m:t>j</m:t>
        </m:r>
      </m:oMath>
      <w:r>
        <w:rPr>
          <w:rFonts w:ascii="Arial" w:eastAsiaTheme="minorEastAsia" w:hAnsi="Arial" w:cs="Arial"/>
          <w:sz w:val="24"/>
          <w:szCs w:val="24"/>
        </w:rPr>
        <w:t xml:space="preserve"> neuron, </w:t>
      </w:r>
      <m:oMath>
        <m:sSubSup>
          <m:sSubSupPr>
            <m:ctrlPr>
              <w:rPr>
                <w:rFonts w:ascii="Cambria Math" w:hAnsi="Cambria Math" w:cs="Arial"/>
                <w:i/>
                <w:sz w:val="24"/>
                <w:szCs w:val="24"/>
              </w:rPr>
            </m:ctrlPr>
          </m:sSubSupPr>
          <m:e>
            <m:r>
              <w:rPr>
                <w:rFonts w:ascii="Cambria Math" w:hAnsi="Cambria Math" w:cs="Arial"/>
                <w:sz w:val="24"/>
                <w:szCs w:val="24"/>
              </w:rPr>
              <m:t>a</m:t>
            </m:r>
          </m:e>
          <m:sub>
            <m:r>
              <w:rPr>
                <w:rFonts w:ascii="Cambria Math" w:hAnsi="Cambria Math" w:cs="Arial"/>
                <w:sz w:val="24"/>
                <w:szCs w:val="24"/>
              </w:rPr>
              <m:t>j</m:t>
            </m:r>
          </m:sub>
          <m:sup>
            <m:r>
              <w:rPr>
                <w:rFonts w:ascii="Cambria Math" w:hAnsi="Cambria Math" w:cs="Arial"/>
                <w:sz w:val="24"/>
                <w:szCs w:val="24"/>
              </w:rPr>
              <m:t>L</m:t>
            </m:r>
          </m:sup>
        </m:sSubSup>
      </m:oMath>
      <w:r>
        <w:rPr>
          <w:rFonts w:ascii="Arial" w:eastAsiaTheme="minorEastAsia" w:hAnsi="Arial" w:cs="Arial"/>
          <w:sz w:val="24"/>
          <w:szCs w:val="24"/>
        </w:rPr>
        <w:t xml:space="preserve"> is the output data of the last </w:t>
      </w:r>
      <m:oMath>
        <m:r>
          <w:rPr>
            <w:rFonts w:ascii="Cambria Math" w:eastAsiaTheme="minorEastAsia" w:hAnsi="Cambria Math" w:cs="Arial"/>
            <w:sz w:val="24"/>
            <w:szCs w:val="24"/>
          </w:rPr>
          <m:t>j</m:t>
        </m:r>
      </m:oMath>
      <w:r>
        <w:rPr>
          <w:rFonts w:ascii="Arial" w:eastAsiaTheme="minorEastAsia" w:hAnsi="Arial" w:cs="Arial"/>
          <w:sz w:val="24"/>
          <w:szCs w:val="24"/>
        </w:rPr>
        <w:t xml:space="preserve"> neuron and </w:t>
      </w:r>
      <m:oMath>
        <m:r>
          <w:rPr>
            <w:rFonts w:ascii="Cambria Math" w:eastAsiaTheme="minorEastAsia" w:hAnsi="Cambria Math" w:cs="Arial"/>
            <w:sz w:val="24"/>
            <w:szCs w:val="24"/>
          </w:rPr>
          <m:t>C</m:t>
        </m:r>
      </m:oMath>
      <w:r>
        <w:rPr>
          <w:rFonts w:ascii="Arial" w:eastAsiaTheme="minorEastAsia" w:hAnsi="Arial" w:cs="Arial"/>
          <w:sz w:val="24"/>
          <w:szCs w:val="24"/>
        </w:rPr>
        <w:t xml:space="preserve"> is the cost function.</w:t>
      </w:r>
    </w:p>
    <w:p w14:paraId="30A44E89" w14:textId="77777777" w:rsidR="002A014A" w:rsidRDefault="002A014A" w:rsidP="002A014A">
      <w:pPr>
        <w:jc w:val="both"/>
        <w:rPr>
          <w:rFonts w:ascii="Arial" w:eastAsiaTheme="minorEastAsia" w:hAnsi="Arial" w:cs="Arial"/>
          <w:sz w:val="24"/>
          <w:szCs w:val="24"/>
        </w:rPr>
      </w:pPr>
      <w:r>
        <w:rPr>
          <w:rFonts w:ascii="Arial" w:hAnsi="Arial" w:cs="Arial"/>
          <w:sz w:val="24"/>
          <w:szCs w:val="24"/>
        </w:rPr>
        <w:t xml:space="preserve">The back-propagate error can be computed for each layer </w:t>
      </w:r>
      <m:oMath>
        <m:r>
          <w:rPr>
            <w:rFonts w:ascii="Cambria Math" w:hAnsi="Cambria Math" w:cs="Arial"/>
            <w:sz w:val="24"/>
            <w:szCs w:val="24"/>
          </w:rPr>
          <m:t>l=L-1, L-2,…,2</m:t>
        </m:r>
      </m:oMath>
      <w:r>
        <w:rPr>
          <w:rFonts w:ascii="Arial" w:eastAsiaTheme="minorEastAsia" w:hAnsi="Arial" w:cs="Arial"/>
          <w:sz w:val="24"/>
          <w:szCs w:val="24"/>
        </w:rPr>
        <w:t xml:space="preserve"> as</w:t>
      </w:r>
    </w:p>
    <w:p w14:paraId="2A65A062" w14:textId="77777777" w:rsidR="002A014A" w:rsidRPr="0044168C" w:rsidRDefault="000F7B6E" w:rsidP="002A014A">
      <w:pPr>
        <w:jc w:val="both"/>
        <w:rPr>
          <w:rFonts w:ascii="Arial" w:eastAsiaTheme="minorEastAsia" w:hAnsi="Arial" w:cs="Arial"/>
          <w:sz w:val="24"/>
          <w:szCs w:val="24"/>
        </w:rPr>
      </w:pPr>
      <m:oMathPara>
        <m:oMath>
          <m:sSubSup>
            <m:sSubSupPr>
              <m:ctrlPr>
                <w:rPr>
                  <w:rFonts w:ascii="Cambria Math" w:hAnsi="Cambria Math" w:cs="Arial"/>
                  <w:i/>
                  <w:sz w:val="24"/>
                  <w:szCs w:val="24"/>
                </w:rPr>
              </m:ctrlPr>
            </m:sSubSupPr>
            <m:e>
              <m:r>
                <w:rPr>
                  <w:rFonts w:ascii="Cambria Math" w:hAnsi="Cambria Math" w:cs="Arial"/>
                  <w:sz w:val="24"/>
                  <w:szCs w:val="24"/>
                </w:rPr>
                <m:t>δ</m:t>
              </m:r>
            </m:e>
            <m:sub>
              <m:r>
                <w:rPr>
                  <w:rFonts w:ascii="Cambria Math" w:hAnsi="Cambria Math" w:cs="Arial"/>
                  <w:sz w:val="24"/>
                  <w:szCs w:val="24"/>
                </w:rPr>
                <m:t>j</m:t>
              </m:r>
            </m:sub>
            <m:sup>
              <m:r>
                <w:rPr>
                  <w:rFonts w:ascii="Cambria Math" w:hAnsi="Cambria Math" w:cs="Arial"/>
                  <w:sz w:val="24"/>
                  <w:szCs w:val="24"/>
                </w:rPr>
                <m:t>l</m:t>
              </m:r>
            </m:sup>
          </m:sSubSup>
          <m:r>
            <w:rPr>
              <w:rFonts w:ascii="Cambria Math" w:hAnsi="Cambria Math" w:cs="Arial"/>
              <w:sz w:val="24"/>
              <w:szCs w:val="24"/>
            </w:rPr>
            <m:t>=</m:t>
          </m:r>
          <m:nary>
            <m:naryPr>
              <m:chr m:val="∑"/>
              <m:limLoc m:val="undOvr"/>
              <m:supHide m:val="1"/>
              <m:ctrlPr>
                <w:rPr>
                  <w:rFonts w:ascii="Cambria Math" w:hAnsi="Cambria Math" w:cs="Arial"/>
                  <w:i/>
                  <w:sz w:val="24"/>
                  <w:szCs w:val="24"/>
                </w:rPr>
              </m:ctrlPr>
            </m:naryPr>
            <m:sub>
              <m:r>
                <w:rPr>
                  <w:rFonts w:ascii="Cambria Math" w:hAnsi="Cambria Math" w:cs="Arial"/>
                  <w:sz w:val="24"/>
                  <w:szCs w:val="24"/>
                </w:rPr>
                <m:t>k</m:t>
              </m:r>
            </m:sub>
            <m:sup/>
            <m:e>
              <m:sSubSup>
                <m:sSubSupPr>
                  <m:ctrlPr>
                    <w:rPr>
                      <w:rFonts w:ascii="Cambria Math" w:hAnsi="Cambria Math" w:cs="Arial"/>
                      <w:i/>
                      <w:sz w:val="24"/>
                      <w:szCs w:val="24"/>
                    </w:rPr>
                  </m:ctrlPr>
                </m:sSubSupPr>
                <m:e>
                  <m:r>
                    <w:rPr>
                      <w:rFonts w:ascii="Cambria Math" w:hAnsi="Cambria Math" w:cs="Arial"/>
                      <w:sz w:val="24"/>
                      <w:szCs w:val="24"/>
                    </w:rPr>
                    <m:t>δ</m:t>
                  </m:r>
                </m:e>
                <m:sub>
                  <m:r>
                    <w:rPr>
                      <w:rFonts w:ascii="Cambria Math" w:hAnsi="Cambria Math" w:cs="Arial"/>
                      <w:sz w:val="24"/>
                      <w:szCs w:val="24"/>
                    </w:rPr>
                    <m:t>k</m:t>
                  </m:r>
                </m:sub>
                <m:sup>
                  <m:r>
                    <w:rPr>
                      <w:rFonts w:ascii="Cambria Math" w:hAnsi="Cambria Math" w:cs="Arial"/>
                      <w:sz w:val="24"/>
                      <w:szCs w:val="24"/>
                    </w:rPr>
                    <m:t>l</m:t>
                  </m:r>
                  <m:r>
                    <w:rPr>
                      <w:rFonts w:ascii="Cambria Math" w:hAnsi="Cambria Math" w:cs="Arial"/>
                      <w:sz w:val="24"/>
                      <w:szCs w:val="24"/>
                    </w:rPr>
                    <m:t>+1</m:t>
                  </m:r>
                </m:sup>
              </m:sSubSup>
              <m:sSubSup>
                <m:sSubSupPr>
                  <m:ctrlPr>
                    <w:rPr>
                      <w:rFonts w:ascii="Cambria Math" w:hAnsi="Cambria Math" w:cs="Arial"/>
                      <w:i/>
                      <w:sz w:val="24"/>
                      <w:szCs w:val="24"/>
                    </w:rPr>
                  </m:ctrlPr>
                </m:sSubSupPr>
                <m:e>
                  <m:r>
                    <w:rPr>
                      <w:rFonts w:ascii="Cambria Math" w:hAnsi="Cambria Math" w:cs="Arial"/>
                      <w:sz w:val="24"/>
                      <w:szCs w:val="24"/>
                    </w:rPr>
                    <m:t>w</m:t>
                  </m:r>
                </m:e>
                <m:sub>
                  <m:r>
                    <w:rPr>
                      <w:rFonts w:ascii="Cambria Math" w:hAnsi="Cambria Math" w:cs="Arial"/>
                      <w:sz w:val="24"/>
                      <w:szCs w:val="24"/>
                    </w:rPr>
                    <m:t>kj</m:t>
                  </m:r>
                </m:sub>
                <m:sup>
                  <m:r>
                    <w:rPr>
                      <w:rFonts w:ascii="Cambria Math" w:hAnsi="Cambria Math" w:cs="Arial"/>
                      <w:sz w:val="24"/>
                      <w:szCs w:val="24"/>
                    </w:rPr>
                    <m:t>l</m:t>
                  </m:r>
                  <m:r>
                    <w:rPr>
                      <w:rFonts w:ascii="Cambria Math" w:hAnsi="Cambria Math" w:cs="Arial"/>
                      <w:sz w:val="24"/>
                      <w:szCs w:val="24"/>
                    </w:rPr>
                    <m:t>+1</m:t>
                  </m:r>
                </m:sup>
              </m:sSubSup>
              <m:r>
                <w:rPr>
                  <w:rFonts w:ascii="Cambria Math" w:hAnsi="Cambria Math" w:cs="Arial"/>
                  <w:sz w:val="24"/>
                  <w:szCs w:val="24"/>
                </w:rPr>
                <m:t>f</m:t>
              </m:r>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j</m:t>
                  </m:r>
                </m:sub>
                <m:sup>
                  <m:r>
                    <w:rPr>
                      <w:rFonts w:ascii="Cambria Math" w:hAnsi="Cambria Math" w:cs="Arial"/>
                      <w:sz w:val="24"/>
                      <w:szCs w:val="24"/>
                    </w:rPr>
                    <m:t>l</m:t>
                  </m:r>
                </m:sup>
              </m:sSubSup>
              <m:r>
                <w:rPr>
                  <w:rFonts w:ascii="Cambria Math" w:hAnsi="Cambria Math" w:cs="Arial"/>
                  <w:sz w:val="24"/>
                  <w:szCs w:val="24"/>
                </w:rPr>
                <m:t>)</m:t>
              </m:r>
            </m:e>
          </m:nary>
        </m:oMath>
      </m:oMathPara>
    </w:p>
    <w:p w14:paraId="17C69570" w14:textId="2617825F" w:rsidR="002A014A" w:rsidRDefault="002A014A" w:rsidP="002A014A">
      <w:pPr>
        <w:jc w:val="both"/>
        <w:rPr>
          <w:rFonts w:ascii="Arial" w:eastAsiaTheme="minorEastAsia" w:hAnsi="Arial" w:cs="Arial"/>
          <w:sz w:val="24"/>
          <w:szCs w:val="24"/>
        </w:rPr>
      </w:pPr>
      <w:r>
        <w:rPr>
          <w:rFonts w:ascii="Arial" w:eastAsiaTheme="minorEastAsia" w:hAnsi="Arial" w:cs="Arial"/>
          <w:sz w:val="24"/>
          <w:szCs w:val="24"/>
        </w:rPr>
        <w:t xml:space="preserve">Weights and biases can now be updated using </w:t>
      </w:r>
      <w:del w:id="85" w:author="Luis Barreiro" w:date="2022-11-16T21:17:00Z">
        <w:r w:rsidDel="005C046E">
          <w:rPr>
            <w:rFonts w:ascii="Arial" w:eastAsiaTheme="minorEastAsia" w:hAnsi="Arial" w:cs="Arial"/>
            <w:sz w:val="24"/>
            <w:szCs w:val="24"/>
          </w:rPr>
          <w:delText>gradient descent</w:delText>
        </w:r>
      </w:del>
      <w:ins w:id="86" w:author="Luis Barreiro" w:date="2022-11-16T21:17:00Z">
        <w:r w:rsidR="005C046E">
          <w:rPr>
            <w:rFonts w:ascii="Arial" w:eastAsiaTheme="minorEastAsia" w:hAnsi="Arial" w:cs="Arial"/>
            <w:sz w:val="24"/>
            <w:szCs w:val="24"/>
          </w:rPr>
          <w:t>GD</w:t>
        </w:r>
      </w:ins>
      <w:r>
        <w:rPr>
          <w:rFonts w:ascii="Arial" w:eastAsiaTheme="minorEastAsia" w:hAnsi="Arial" w:cs="Arial"/>
          <w:sz w:val="24"/>
          <w:szCs w:val="24"/>
        </w:rPr>
        <w:t xml:space="preserve"> for each</w:t>
      </w:r>
      <w:r>
        <w:rPr>
          <w:rFonts w:ascii="Arial" w:hAnsi="Arial" w:cs="Arial"/>
          <w:sz w:val="24"/>
          <w:szCs w:val="24"/>
        </w:rPr>
        <w:t xml:space="preserve"> </w:t>
      </w:r>
      <m:oMath>
        <m:r>
          <w:rPr>
            <w:rFonts w:ascii="Cambria Math" w:hAnsi="Cambria Math" w:cs="Arial"/>
            <w:sz w:val="24"/>
            <w:szCs w:val="24"/>
          </w:rPr>
          <m:t>l=L-1, L-2,…,2</m:t>
        </m:r>
      </m:oMath>
      <w:r>
        <w:rPr>
          <w:rFonts w:ascii="Arial" w:eastAsiaTheme="minorEastAsia" w:hAnsi="Arial" w:cs="Arial"/>
          <w:sz w:val="24"/>
          <w:szCs w:val="24"/>
        </w:rPr>
        <w:t xml:space="preserve"> according to</w:t>
      </w:r>
    </w:p>
    <w:p w14:paraId="385FA841" w14:textId="77777777" w:rsidR="002A014A" w:rsidRPr="0044168C" w:rsidRDefault="000F7B6E" w:rsidP="002A014A">
      <w:pPr>
        <w:jc w:val="both"/>
        <w:rPr>
          <w:rFonts w:ascii="Arial" w:eastAsiaTheme="minorEastAsia" w:hAnsi="Arial" w:cs="Arial"/>
          <w:sz w:val="24"/>
          <w:szCs w:val="24"/>
        </w:rPr>
      </w:pPr>
      <m:oMathPara>
        <m:oMath>
          <m:sSubSup>
            <m:sSubSupPr>
              <m:ctrlPr>
                <w:rPr>
                  <w:rFonts w:ascii="Cambria Math" w:hAnsi="Cambria Math" w:cs="Arial"/>
                  <w:i/>
                  <w:sz w:val="24"/>
                  <w:szCs w:val="24"/>
                </w:rPr>
              </m:ctrlPr>
            </m:sSubSupPr>
            <m:e>
              <m:r>
                <w:rPr>
                  <w:rFonts w:ascii="Cambria Math" w:hAnsi="Cambria Math" w:cs="Arial"/>
                  <w:sz w:val="24"/>
                  <w:szCs w:val="24"/>
                </w:rPr>
                <m:t>w</m:t>
              </m:r>
            </m:e>
            <m:sub>
              <m:r>
                <w:rPr>
                  <w:rFonts w:ascii="Cambria Math" w:hAnsi="Cambria Math" w:cs="Arial"/>
                  <w:sz w:val="24"/>
                  <w:szCs w:val="24"/>
                </w:rPr>
                <m:t>jk</m:t>
              </m:r>
            </m:sub>
            <m:sup>
              <m:r>
                <w:rPr>
                  <w:rFonts w:ascii="Cambria Math" w:hAnsi="Cambria Math" w:cs="Arial"/>
                  <w:sz w:val="24"/>
                  <w:szCs w:val="24"/>
                </w:rPr>
                <m:t>l</m:t>
              </m:r>
            </m:sup>
          </m:sSubSup>
          <m:r>
            <w:rPr>
              <w:rFonts w:ascii="Cambria Math" w:eastAsiaTheme="minorEastAsia"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w</m:t>
              </m:r>
            </m:e>
            <m:sub>
              <m:r>
                <w:rPr>
                  <w:rFonts w:ascii="Cambria Math" w:hAnsi="Cambria Math" w:cs="Arial"/>
                  <w:sz w:val="24"/>
                  <w:szCs w:val="24"/>
                </w:rPr>
                <m:t>jk</m:t>
              </m:r>
            </m:sub>
            <m:sup>
              <m:r>
                <w:rPr>
                  <w:rFonts w:ascii="Cambria Math" w:hAnsi="Cambria Math" w:cs="Arial"/>
                  <w:sz w:val="24"/>
                  <w:szCs w:val="24"/>
                </w:rPr>
                <m:t>l</m:t>
              </m:r>
            </m:sup>
          </m:sSubSup>
          <m:r>
            <w:rPr>
              <w:rFonts w:ascii="Cambria Math" w:hAnsi="Cambria Math" w:cs="Arial"/>
              <w:sz w:val="24"/>
              <w:szCs w:val="24"/>
            </w:rPr>
            <m:t>-</m:t>
          </m:r>
          <m:r>
            <w:rPr>
              <w:rFonts w:ascii="Cambria Math" w:hAnsi="Cambria Math" w:cs="Arial"/>
              <w:sz w:val="24"/>
              <w:szCs w:val="24"/>
            </w:rPr>
            <m:t>η</m:t>
          </m:r>
          <m:sSubSup>
            <m:sSubSupPr>
              <m:ctrlPr>
                <w:rPr>
                  <w:rFonts w:ascii="Cambria Math" w:hAnsi="Cambria Math" w:cs="Arial"/>
                  <w:i/>
                  <w:sz w:val="24"/>
                  <w:szCs w:val="24"/>
                </w:rPr>
              </m:ctrlPr>
            </m:sSubSupPr>
            <m:e>
              <m:r>
                <w:rPr>
                  <w:rFonts w:ascii="Cambria Math" w:hAnsi="Cambria Math" w:cs="Arial"/>
                  <w:sz w:val="24"/>
                  <w:szCs w:val="24"/>
                </w:rPr>
                <m:t>δ</m:t>
              </m:r>
            </m:e>
            <m:sub>
              <m:r>
                <w:rPr>
                  <w:rFonts w:ascii="Cambria Math" w:hAnsi="Cambria Math" w:cs="Arial"/>
                  <w:sz w:val="24"/>
                  <w:szCs w:val="24"/>
                </w:rPr>
                <m:t>j</m:t>
              </m:r>
            </m:sub>
            <m:sup>
              <m:r>
                <w:rPr>
                  <w:rFonts w:ascii="Cambria Math" w:hAnsi="Cambria Math" w:cs="Arial"/>
                  <w:sz w:val="24"/>
                  <w:szCs w:val="24"/>
                </w:rPr>
                <m:t>l</m:t>
              </m:r>
            </m:sup>
          </m:sSubSup>
          <m:sSubSup>
            <m:sSubSupPr>
              <m:ctrlPr>
                <w:rPr>
                  <w:rFonts w:ascii="Cambria Math" w:hAnsi="Cambria Math" w:cs="Arial"/>
                  <w:i/>
                  <w:sz w:val="24"/>
                  <w:szCs w:val="24"/>
                </w:rPr>
              </m:ctrlPr>
            </m:sSubSupPr>
            <m:e>
              <m:r>
                <w:rPr>
                  <w:rFonts w:ascii="Cambria Math" w:hAnsi="Cambria Math" w:cs="Arial"/>
                  <w:sz w:val="24"/>
                  <w:szCs w:val="24"/>
                </w:rPr>
                <m:t>a</m:t>
              </m:r>
            </m:e>
            <m:sub>
              <m:r>
                <w:rPr>
                  <w:rFonts w:ascii="Cambria Math" w:hAnsi="Cambria Math" w:cs="Arial"/>
                  <w:sz w:val="24"/>
                  <w:szCs w:val="24"/>
                </w:rPr>
                <m:t>k</m:t>
              </m:r>
            </m:sub>
            <m:sup>
              <m:r>
                <w:rPr>
                  <w:rFonts w:ascii="Cambria Math" w:hAnsi="Cambria Math" w:cs="Arial"/>
                  <w:sz w:val="24"/>
                  <w:szCs w:val="24"/>
                </w:rPr>
                <m:t>l</m:t>
              </m:r>
              <m:r>
                <w:rPr>
                  <w:rFonts w:ascii="Cambria Math" w:hAnsi="Cambria Math" w:cs="Arial"/>
                  <w:sz w:val="24"/>
                  <w:szCs w:val="24"/>
                </w:rPr>
                <m:t>-</m:t>
              </m:r>
              <m:r>
                <w:rPr>
                  <w:rFonts w:ascii="Cambria Math" w:hAnsi="Cambria Math" w:cs="Arial"/>
                  <w:sz w:val="24"/>
                  <w:szCs w:val="24"/>
                </w:rPr>
                <m:t>1</m:t>
              </m:r>
            </m:sup>
          </m:sSubSup>
          <m:r>
            <w:rPr>
              <w:rFonts w:ascii="Cambria Math" w:eastAsiaTheme="minorEastAsia" w:hAnsi="Cambria Math" w:cs="Arial"/>
              <w:sz w:val="24"/>
              <w:szCs w:val="24"/>
            </w:rPr>
            <m:t>,</m:t>
          </m:r>
        </m:oMath>
      </m:oMathPara>
    </w:p>
    <w:p w14:paraId="48C692CA" w14:textId="77777777" w:rsidR="002A014A" w:rsidRPr="0044168C" w:rsidRDefault="000F7B6E" w:rsidP="002A014A">
      <w:pPr>
        <w:jc w:val="both"/>
        <w:rPr>
          <w:rFonts w:ascii="Arial" w:eastAsiaTheme="minorEastAsia" w:hAnsi="Arial" w:cs="Arial"/>
          <w:sz w:val="24"/>
          <w:szCs w:val="24"/>
        </w:rPr>
      </w:pPr>
      <m:oMathPara>
        <m:oMath>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b</m:t>
              </m:r>
            </m:e>
            <m:sub>
              <m:r>
                <w:rPr>
                  <w:rFonts w:ascii="Cambria Math" w:eastAsiaTheme="minorEastAsia" w:hAnsi="Cambria Math" w:cs="Arial"/>
                  <w:sz w:val="24"/>
                  <w:szCs w:val="24"/>
                </w:rPr>
                <m:t>j</m:t>
              </m:r>
            </m:sub>
            <m:sup>
              <m:r>
                <w:rPr>
                  <w:rFonts w:ascii="Cambria Math" w:eastAsiaTheme="minorEastAsia" w:hAnsi="Cambria Math" w:cs="Arial"/>
                  <w:sz w:val="24"/>
                  <w:szCs w:val="24"/>
                </w:rPr>
                <m:t>l</m:t>
              </m:r>
            </m:sup>
          </m:sSubSup>
          <m:r>
            <w:rPr>
              <w:rFonts w:ascii="Cambria Math" w:eastAsiaTheme="minorEastAsia" w:hAnsi="Cambria Math" w:cs="Arial"/>
              <w:sz w:val="24"/>
              <w:szCs w:val="24"/>
            </w:rPr>
            <m:t>←</m:t>
          </m:r>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b</m:t>
              </m:r>
            </m:e>
            <m:sub>
              <m:r>
                <w:rPr>
                  <w:rFonts w:ascii="Cambria Math" w:eastAsiaTheme="minorEastAsia" w:hAnsi="Cambria Math" w:cs="Arial"/>
                  <w:sz w:val="24"/>
                  <w:szCs w:val="24"/>
                </w:rPr>
                <m:t>j</m:t>
              </m:r>
            </m:sub>
            <m:sup>
              <m:r>
                <w:rPr>
                  <w:rFonts w:ascii="Cambria Math" w:eastAsiaTheme="minorEastAsia" w:hAnsi="Cambria Math" w:cs="Arial"/>
                  <w:sz w:val="24"/>
                  <w:szCs w:val="24"/>
                </w:rPr>
                <m:t>l</m:t>
              </m:r>
            </m:sup>
          </m:sSubSup>
          <m:r>
            <w:rPr>
              <w:rFonts w:ascii="Cambria Math" w:eastAsiaTheme="minorEastAsia" w:hAnsi="Cambria Math" w:cs="Arial"/>
              <w:sz w:val="24"/>
              <w:szCs w:val="24"/>
            </w:rPr>
            <m:t>-</m:t>
          </m:r>
          <m:r>
            <w:rPr>
              <w:rFonts w:ascii="Cambria Math" w:hAnsi="Cambria Math" w:cs="Arial"/>
              <w:sz w:val="24"/>
              <w:szCs w:val="24"/>
            </w:rPr>
            <m:t>η</m:t>
          </m:r>
          <m:f>
            <m:fPr>
              <m:ctrlPr>
                <w:rPr>
                  <w:rFonts w:ascii="Cambria Math" w:hAnsi="Cambria Math" w:cs="Arial"/>
                  <w:i/>
                  <w:sz w:val="24"/>
                  <w:szCs w:val="24"/>
                </w:rPr>
              </m:ctrlPr>
            </m:fPr>
            <m:num>
              <m:r>
                <w:rPr>
                  <w:rFonts w:ascii="Cambria Math" w:hAnsi="Cambria Math" w:cs="Arial"/>
                  <w:sz w:val="24"/>
                  <w:szCs w:val="24"/>
                </w:rPr>
                <m:t>∂C</m:t>
              </m:r>
            </m:num>
            <m:den>
              <m:r>
                <w:rPr>
                  <w:rFonts w:ascii="Cambria Math" w:hAnsi="Cambria Math" w:cs="Arial"/>
                  <w:sz w:val="24"/>
                  <w:szCs w:val="24"/>
                </w:rPr>
                <m:t>∂</m:t>
              </m:r>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b</m:t>
                  </m:r>
                </m:e>
                <m:sub>
                  <m:r>
                    <w:rPr>
                      <w:rFonts w:ascii="Cambria Math" w:eastAsiaTheme="minorEastAsia" w:hAnsi="Cambria Math" w:cs="Arial"/>
                      <w:sz w:val="24"/>
                      <w:szCs w:val="24"/>
                    </w:rPr>
                    <m:t>j</m:t>
                  </m:r>
                </m:sub>
                <m:sup>
                  <m:r>
                    <w:rPr>
                      <w:rFonts w:ascii="Cambria Math" w:eastAsiaTheme="minorEastAsia" w:hAnsi="Cambria Math" w:cs="Arial"/>
                      <w:sz w:val="24"/>
                      <w:szCs w:val="24"/>
                    </w:rPr>
                    <m:t>l</m:t>
                  </m:r>
                </m:sup>
              </m:sSubSup>
            </m:den>
          </m:f>
          <m:r>
            <w:rPr>
              <w:rFonts w:ascii="Cambria Math" w:hAnsi="Cambria Math" w:cs="Arial"/>
              <w:sz w:val="24"/>
              <w:szCs w:val="24"/>
            </w:rPr>
            <m:t>=</m:t>
          </m:r>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b</m:t>
              </m:r>
            </m:e>
            <m:sub>
              <m:r>
                <w:rPr>
                  <w:rFonts w:ascii="Cambria Math" w:eastAsiaTheme="minorEastAsia" w:hAnsi="Cambria Math" w:cs="Arial"/>
                  <w:sz w:val="24"/>
                  <w:szCs w:val="24"/>
                </w:rPr>
                <m:t>j</m:t>
              </m:r>
            </m:sub>
            <m:sup>
              <m:r>
                <w:rPr>
                  <w:rFonts w:ascii="Cambria Math" w:eastAsiaTheme="minorEastAsia" w:hAnsi="Cambria Math" w:cs="Arial"/>
                  <w:sz w:val="24"/>
                  <w:szCs w:val="24"/>
                </w:rPr>
                <m:t>l</m:t>
              </m:r>
            </m:sup>
          </m:sSubSup>
          <m:r>
            <w:rPr>
              <w:rFonts w:ascii="Cambria Math" w:eastAsiaTheme="minorEastAsia" w:hAnsi="Cambria Math" w:cs="Arial"/>
              <w:sz w:val="24"/>
              <w:szCs w:val="24"/>
            </w:rPr>
            <m:t>-</m:t>
          </m:r>
          <m:r>
            <w:rPr>
              <w:rFonts w:ascii="Cambria Math" w:hAnsi="Cambria Math" w:cs="Arial"/>
              <w:sz w:val="24"/>
              <w:szCs w:val="24"/>
            </w:rPr>
            <m:t>η</m:t>
          </m:r>
          <m:sSubSup>
            <m:sSubSupPr>
              <m:ctrlPr>
                <w:rPr>
                  <w:rFonts w:ascii="Cambria Math" w:hAnsi="Cambria Math" w:cs="Arial"/>
                  <w:i/>
                  <w:sz w:val="24"/>
                  <w:szCs w:val="24"/>
                </w:rPr>
              </m:ctrlPr>
            </m:sSubSupPr>
            <m:e>
              <m:r>
                <w:rPr>
                  <w:rFonts w:ascii="Cambria Math" w:hAnsi="Cambria Math" w:cs="Arial"/>
                  <w:sz w:val="24"/>
                  <w:szCs w:val="24"/>
                </w:rPr>
                <m:t>δ</m:t>
              </m:r>
            </m:e>
            <m:sub>
              <m:r>
                <w:rPr>
                  <w:rFonts w:ascii="Cambria Math" w:hAnsi="Cambria Math" w:cs="Arial"/>
                  <w:sz w:val="24"/>
                  <w:szCs w:val="24"/>
                </w:rPr>
                <m:t>j</m:t>
              </m:r>
            </m:sub>
            <m:sup>
              <m:r>
                <w:rPr>
                  <w:rFonts w:ascii="Cambria Math" w:hAnsi="Cambria Math" w:cs="Arial"/>
                  <w:sz w:val="24"/>
                  <w:szCs w:val="24"/>
                </w:rPr>
                <m:t>l</m:t>
              </m:r>
            </m:sup>
          </m:sSubSup>
        </m:oMath>
      </m:oMathPara>
    </w:p>
    <w:p w14:paraId="04E47CD9" w14:textId="37534359" w:rsidR="00866E87" w:rsidRPr="002A014A" w:rsidRDefault="002A014A" w:rsidP="002A014A">
      <w:pPr>
        <w:jc w:val="both"/>
        <w:rPr>
          <w:rFonts w:ascii="Arial" w:eastAsiaTheme="minorEastAsia" w:hAnsi="Arial" w:cs="Arial"/>
          <w:sz w:val="24"/>
          <w:szCs w:val="24"/>
        </w:rPr>
      </w:pPr>
      <w:r>
        <w:rPr>
          <w:rFonts w:ascii="Arial" w:eastAsiaTheme="minorEastAsia" w:hAnsi="Arial" w:cs="Arial"/>
          <w:sz w:val="24"/>
          <w:szCs w:val="24"/>
        </w:rPr>
        <w:t xml:space="preserve">Where </w:t>
      </w:r>
      <m:oMath>
        <m:r>
          <w:rPr>
            <w:rFonts w:ascii="Cambria Math" w:hAnsi="Cambria Math" w:cs="Arial"/>
            <w:sz w:val="24"/>
            <w:szCs w:val="24"/>
          </w:rPr>
          <m:t>η</m:t>
        </m:r>
      </m:oMath>
      <w:r>
        <w:rPr>
          <w:rFonts w:ascii="Arial" w:eastAsiaTheme="minorEastAsia" w:hAnsi="Arial" w:cs="Arial"/>
          <w:sz w:val="24"/>
          <w:szCs w:val="24"/>
        </w:rPr>
        <w:t xml:space="preserve"> is the learning rate</w:t>
      </w:r>
    </w:p>
    <w:p w14:paraId="1AFF3C66" w14:textId="72D6C9E4" w:rsidR="000D32CB" w:rsidRPr="0073321A" w:rsidRDefault="000D32CB" w:rsidP="00B15469">
      <w:pPr>
        <w:pStyle w:val="ListParagraph"/>
        <w:numPr>
          <w:ilvl w:val="2"/>
          <w:numId w:val="18"/>
        </w:numPr>
        <w:rPr>
          <w:rFonts w:ascii="Arial" w:hAnsi="Arial" w:cs="Arial"/>
          <w:sz w:val="24"/>
          <w:szCs w:val="24"/>
          <w:u w:val="single"/>
        </w:rPr>
      </w:pPr>
      <w:r w:rsidRPr="0073321A">
        <w:rPr>
          <w:rFonts w:ascii="Arial" w:hAnsi="Arial" w:cs="Arial"/>
          <w:sz w:val="24"/>
          <w:szCs w:val="24"/>
          <w:u w:val="single"/>
        </w:rPr>
        <w:t>Python programming</w:t>
      </w:r>
      <w:r w:rsidR="00FC70F1" w:rsidRPr="0073321A">
        <w:rPr>
          <w:rFonts w:ascii="Arial" w:hAnsi="Arial" w:cs="Arial"/>
          <w:sz w:val="24"/>
          <w:szCs w:val="24"/>
          <w:u w:val="single"/>
        </w:rPr>
        <w:t xml:space="preserve"> and benchmark tests</w:t>
      </w:r>
    </w:p>
    <w:p w14:paraId="46B66015" w14:textId="43337A20" w:rsidR="002A014A" w:rsidRPr="00F32E7A" w:rsidRDefault="002A014A">
      <w:pPr>
        <w:rPr>
          <w:rFonts w:ascii="Arial" w:hAnsi="Arial" w:cs="Arial"/>
          <w:rPrChange w:id="87" w:author="Luis Barreiro" w:date="2022-11-16T19:47:00Z">
            <w:rPr>
              <w:rFonts w:ascii="Arial" w:eastAsiaTheme="minorEastAsia" w:hAnsi="Arial" w:cs="Arial"/>
              <w:sz w:val="24"/>
              <w:szCs w:val="24"/>
            </w:rPr>
          </w:rPrChange>
        </w:rPr>
        <w:pPrChange w:id="88" w:author="Luis Barreiro" w:date="2022-11-16T19:47:00Z">
          <w:pPr>
            <w:jc w:val="both"/>
          </w:pPr>
        </w:pPrChange>
      </w:pPr>
      <w:r>
        <w:rPr>
          <w:rFonts w:ascii="Arial" w:eastAsiaTheme="minorEastAsia" w:hAnsi="Arial" w:cs="Arial"/>
          <w:sz w:val="24"/>
          <w:szCs w:val="24"/>
        </w:rPr>
        <w:t xml:space="preserve">All the algorithms were implemented in python 3.8. The packages we used were </w:t>
      </w:r>
      <w:commentRangeStart w:id="89"/>
      <w:commentRangeStart w:id="90"/>
      <w:proofErr w:type="spellStart"/>
      <w:r>
        <w:rPr>
          <w:rFonts w:ascii="Arial" w:eastAsiaTheme="minorEastAsia" w:hAnsi="Arial" w:cs="Arial"/>
          <w:sz w:val="24"/>
          <w:szCs w:val="24"/>
        </w:rPr>
        <w:t>numpy</w:t>
      </w:r>
      <w:proofErr w:type="spellEnd"/>
      <w:ins w:id="91" w:author="Luis Barreiro" w:date="2022-11-16T19:54:00Z">
        <w:r w:rsidR="00F32E7A">
          <w:rPr>
            <w:rFonts w:ascii="Arial" w:eastAsiaTheme="minorEastAsia" w:hAnsi="Arial" w:cs="Arial"/>
            <w:sz w:val="24"/>
            <w:szCs w:val="24"/>
          </w:rPr>
          <w:t xml:space="preserve"> (Harris et al. 2020)</w:t>
        </w:r>
      </w:ins>
      <w:r>
        <w:rPr>
          <w:rFonts w:ascii="Arial" w:eastAsiaTheme="minorEastAsia" w:hAnsi="Arial" w:cs="Arial"/>
          <w:sz w:val="24"/>
          <w:szCs w:val="24"/>
        </w:rPr>
        <w:t>, seaborn</w:t>
      </w:r>
      <w:ins w:id="92" w:author="Luis Barreiro" w:date="2022-11-16T20:10:00Z">
        <w:r w:rsidR="004669DC">
          <w:rPr>
            <w:rFonts w:ascii="Arial" w:eastAsiaTheme="minorEastAsia" w:hAnsi="Arial" w:cs="Arial"/>
            <w:sz w:val="24"/>
            <w:szCs w:val="24"/>
          </w:rPr>
          <w:t xml:space="preserve"> (Waskom 2020)</w:t>
        </w:r>
      </w:ins>
      <w:ins w:id="93" w:author="Luis Barreiro" w:date="2022-11-16T20:31:00Z">
        <w:r w:rsidR="00A0646C">
          <w:rPr>
            <w:rFonts w:ascii="Arial" w:eastAsiaTheme="minorEastAsia" w:hAnsi="Arial" w:cs="Arial"/>
            <w:sz w:val="24"/>
            <w:szCs w:val="24"/>
          </w:rPr>
          <w:t xml:space="preserve"> and</w:t>
        </w:r>
      </w:ins>
      <w:del w:id="94" w:author="Luis Barreiro" w:date="2022-11-16T20:31:00Z">
        <w:r w:rsidDel="00A0646C">
          <w:rPr>
            <w:rFonts w:ascii="Arial" w:eastAsiaTheme="minorEastAsia" w:hAnsi="Arial" w:cs="Arial"/>
            <w:sz w:val="24"/>
            <w:szCs w:val="24"/>
          </w:rPr>
          <w:delText>,</w:delText>
        </w:r>
      </w:del>
      <w:r>
        <w:rPr>
          <w:rFonts w:ascii="Arial" w:eastAsiaTheme="minorEastAsia" w:hAnsi="Arial" w:cs="Arial"/>
          <w:sz w:val="24"/>
          <w:szCs w:val="24"/>
        </w:rPr>
        <w:t xml:space="preserve"> scikit-learn</w:t>
      </w:r>
      <w:commentRangeEnd w:id="89"/>
      <w:r w:rsidR="00775972">
        <w:rPr>
          <w:rStyle w:val="CommentReference"/>
        </w:rPr>
        <w:commentReference w:id="89"/>
      </w:r>
      <w:commentRangeEnd w:id="90"/>
      <w:r w:rsidR="00A0646C">
        <w:rPr>
          <w:rStyle w:val="CommentReference"/>
        </w:rPr>
        <w:commentReference w:id="90"/>
      </w:r>
      <w:ins w:id="95" w:author="Luis Barreiro" w:date="2022-11-16T19:47:00Z">
        <w:r w:rsidR="00F32E7A">
          <w:rPr>
            <w:rFonts w:ascii="Arial" w:eastAsiaTheme="minorEastAsia" w:hAnsi="Arial" w:cs="Arial"/>
            <w:sz w:val="24"/>
            <w:szCs w:val="24"/>
          </w:rPr>
          <w:t xml:space="preserve"> </w:t>
        </w:r>
        <w:r w:rsidR="00F32E7A" w:rsidRPr="00DF19B2">
          <w:rPr>
            <w:rFonts w:ascii="Arial" w:hAnsi="Arial" w:cs="Arial"/>
            <w:sz w:val="24"/>
            <w:szCs w:val="24"/>
          </w:rPr>
          <w:t>(</w:t>
        </w:r>
        <w:proofErr w:type="spellStart"/>
        <w:r w:rsidR="00F32E7A" w:rsidRPr="00DF19B2">
          <w:rPr>
            <w:rFonts w:ascii="Arial" w:hAnsi="Arial" w:cs="Arial"/>
            <w:sz w:val="24"/>
            <w:szCs w:val="24"/>
          </w:rPr>
          <w:t>Pedregosa</w:t>
        </w:r>
        <w:proofErr w:type="spellEnd"/>
        <w:r w:rsidR="00F32E7A" w:rsidRPr="00DF19B2">
          <w:rPr>
            <w:rFonts w:ascii="Arial" w:hAnsi="Arial" w:cs="Arial"/>
            <w:sz w:val="24"/>
            <w:szCs w:val="24"/>
          </w:rPr>
          <w:t xml:space="preserve"> </w:t>
        </w:r>
        <w:r w:rsidR="00F32E7A" w:rsidRPr="00DF19B2">
          <w:rPr>
            <w:rFonts w:ascii="Arial" w:hAnsi="Arial" w:cs="Arial"/>
            <w:i/>
            <w:iCs/>
            <w:sz w:val="24"/>
            <w:szCs w:val="24"/>
          </w:rPr>
          <w:t xml:space="preserve">et al. </w:t>
        </w:r>
        <w:r w:rsidR="00F32E7A" w:rsidRPr="00DF19B2">
          <w:rPr>
            <w:rFonts w:ascii="Arial" w:hAnsi="Arial" w:cs="Arial"/>
            <w:sz w:val="24"/>
            <w:szCs w:val="24"/>
          </w:rPr>
          <w:t>2011)</w:t>
        </w:r>
      </w:ins>
      <w:r w:rsidR="00052FBE">
        <w:rPr>
          <w:rFonts w:ascii="Arial" w:eastAsiaTheme="minorEastAsia" w:hAnsi="Arial" w:cs="Arial"/>
          <w:sz w:val="24"/>
          <w:szCs w:val="24"/>
        </w:rPr>
        <w:t>. We coded</w:t>
      </w:r>
      <w:r>
        <w:rPr>
          <w:rFonts w:ascii="Arial" w:eastAsiaTheme="minorEastAsia" w:hAnsi="Arial" w:cs="Arial"/>
          <w:sz w:val="24"/>
          <w:szCs w:val="24"/>
        </w:rPr>
        <w:t xml:space="preserve"> our own neural network code for both regression and classification problem </w:t>
      </w:r>
      <w:r>
        <w:rPr>
          <w:rFonts w:ascii="Arial" w:eastAsiaTheme="minorEastAsia" w:hAnsi="Arial" w:cs="Arial"/>
          <w:sz w:val="24"/>
          <w:szCs w:val="24"/>
        </w:rPr>
        <w:lastRenderedPageBreak/>
        <w:t xml:space="preserve">in form of a python class. Different classes were created for all variants tested </w:t>
      </w:r>
      <w:del w:id="96" w:author="Luis Barreiro" w:date="2022-11-16T20:32:00Z">
        <w:r w:rsidDel="00A0646C">
          <w:rPr>
            <w:rFonts w:ascii="Arial" w:eastAsiaTheme="minorEastAsia" w:hAnsi="Arial" w:cs="Arial"/>
            <w:sz w:val="24"/>
            <w:szCs w:val="24"/>
          </w:rPr>
          <w:delText>as an effort for</w:delText>
        </w:r>
      </w:del>
      <w:ins w:id="97" w:author="Luis Barreiro" w:date="2022-11-16T20:32:00Z">
        <w:r w:rsidR="00A0646C">
          <w:rPr>
            <w:rFonts w:ascii="Arial" w:eastAsiaTheme="minorEastAsia" w:hAnsi="Arial" w:cs="Arial"/>
            <w:sz w:val="24"/>
            <w:szCs w:val="24"/>
          </w:rPr>
          <w:t>for ease of use,</w:t>
        </w:r>
      </w:ins>
      <w:r>
        <w:rPr>
          <w:rFonts w:ascii="Arial" w:eastAsiaTheme="minorEastAsia" w:hAnsi="Arial" w:cs="Arial"/>
          <w:sz w:val="24"/>
          <w:szCs w:val="24"/>
        </w:rPr>
        <w:t xml:space="preserve"> documenting all the process and quality check the results. </w:t>
      </w:r>
    </w:p>
    <w:p w14:paraId="0C84D7FE" w14:textId="12DAC9CC" w:rsidR="0084293C" w:rsidRPr="00052FBE" w:rsidRDefault="002A014A" w:rsidP="00052FBE">
      <w:pPr>
        <w:jc w:val="both"/>
        <w:rPr>
          <w:rFonts w:ascii="Arial" w:eastAsiaTheme="minorEastAsia" w:hAnsi="Arial" w:cs="Arial"/>
          <w:sz w:val="24"/>
          <w:szCs w:val="24"/>
        </w:rPr>
      </w:pPr>
      <w:r>
        <w:rPr>
          <w:rFonts w:ascii="Arial" w:eastAsiaTheme="minorEastAsia" w:hAnsi="Arial" w:cs="Arial"/>
          <w:sz w:val="24"/>
          <w:szCs w:val="24"/>
        </w:rPr>
        <w:t xml:space="preserve">The results from our neural network classes were compared with ready functionalities from </w:t>
      </w:r>
      <w:ins w:id="98" w:author="Luis Barreiro" w:date="2022-11-16T19:47:00Z">
        <w:r w:rsidR="00F32E7A">
          <w:rPr>
            <w:rFonts w:ascii="Arial" w:eastAsiaTheme="minorEastAsia" w:hAnsi="Arial" w:cs="Arial"/>
            <w:sz w:val="24"/>
            <w:szCs w:val="24"/>
          </w:rPr>
          <w:t>s</w:t>
        </w:r>
      </w:ins>
      <w:del w:id="99" w:author="Luis Barreiro" w:date="2022-11-16T19:47:00Z">
        <w:r w:rsidDel="00F32E7A">
          <w:rPr>
            <w:rFonts w:ascii="Arial" w:eastAsiaTheme="minorEastAsia" w:hAnsi="Arial" w:cs="Arial"/>
            <w:sz w:val="24"/>
            <w:szCs w:val="24"/>
          </w:rPr>
          <w:delText>S</w:delText>
        </w:r>
      </w:del>
      <w:r>
        <w:rPr>
          <w:rFonts w:ascii="Arial" w:eastAsiaTheme="minorEastAsia" w:hAnsi="Arial" w:cs="Arial"/>
          <w:sz w:val="24"/>
          <w:szCs w:val="24"/>
        </w:rPr>
        <w:t>cikit-Learn. For regression tasks, our own implementation of FFNN was benchmarked against Scikit-</w:t>
      </w:r>
      <w:proofErr w:type="spellStart"/>
      <w:r>
        <w:rPr>
          <w:rFonts w:ascii="Arial" w:eastAsiaTheme="minorEastAsia" w:hAnsi="Arial" w:cs="Arial"/>
          <w:sz w:val="24"/>
          <w:szCs w:val="24"/>
        </w:rPr>
        <w:t>Learn’s</w:t>
      </w:r>
      <w:proofErr w:type="spellEnd"/>
      <w:r>
        <w:rPr>
          <w:rFonts w:ascii="Arial" w:eastAsiaTheme="minorEastAsia" w:hAnsi="Arial" w:cs="Arial"/>
          <w:sz w:val="24"/>
          <w:szCs w:val="24"/>
        </w:rPr>
        <w:t xml:space="preserve"> </w:t>
      </w:r>
      <w:proofErr w:type="spellStart"/>
      <w:r w:rsidRPr="00A14344">
        <w:rPr>
          <w:rFonts w:ascii="Arial" w:eastAsiaTheme="minorEastAsia" w:hAnsi="Arial" w:cs="Arial"/>
          <w:i/>
          <w:iCs/>
          <w:sz w:val="24"/>
          <w:szCs w:val="24"/>
        </w:rPr>
        <w:t>MLPRegressor</w:t>
      </w:r>
      <w:proofErr w:type="spellEnd"/>
      <w:r>
        <w:rPr>
          <w:rFonts w:ascii="Arial" w:eastAsiaTheme="minorEastAsia" w:hAnsi="Arial" w:cs="Arial"/>
          <w:sz w:val="24"/>
          <w:szCs w:val="24"/>
        </w:rPr>
        <w:t>. For classification problem, we compared our results with scikit-</w:t>
      </w:r>
      <w:proofErr w:type="spellStart"/>
      <w:r>
        <w:rPr>
          <w:rFonts w:ascii="Arial" w:eastAsiaTheme="minorEastAsia" w:hAnsi="Arial" w:cs="Arial"/>
          <w:sz w:val="24"/>
          <w:szCs w:val="24"/>
        </w:rPr>
        <w:t>Learn’s</w:t>
      </w:r>
      <w:proofErr w:type="spellEnd"/>
      <w:r>
        <w:rPr>
          <w:rFonts w:ascii="Arial" w:eastAsiaTheme="minorEastAsia" w:hAnsi="Arial" w:cs="Arial"/>
          <w:sz w:val="24"/>
          <w:szCs w:val="24"/>
        </w:rPr>
        <w:t xml:space="preserve"> </w:t>
      </w:r>
      <w:proofErr w:type="spellStart"/>
      <w:r w:rsidRPr="00A14344">
        <w:rPr>
          <w:rFonts w:ascii="Arial" w:eastAsiaTheme="minorEastAsia" w:hAnsi="Arial" w:cs="Arial"/>
          <w:i/>
          <w:iCs/>
          <w:sz w:val="24"/>
          <w:szCs w:val="24"/>
        </w:rPr>
        <w:t>MLPClassifier</w:t>
      </w:r>
      <w:proofErr w:type="spellEnd"/>
      <w:r>
        <w:rPr>
          <w:rFonts w:ascii="Arial" w:eastAsiaTheme="minorEastAsia" w:hAnsi="Arial" w:cs="Arial"/>
          <w:i/>
          <w:iCs/>
          <w:sz w:val="24"/>
          <w:szCs w:val="24"/>
        </w:rPr>
        <w:t>.</w:t>
      </w:r>
    </w:p>
    <w:p w14:paraId="45C83D82" w14:textId="58DC90B5" w:rsidR="00F6481D" w:rsidRPr="0073321A" w:rsidRDefault="00787C3E">
      <w:pPr>
        <w:pStyle w:val="ListParagraph"/>
        <w:keepNext/>
        <w:numPr>
          <w:ilvl w:val="1"/>
          <w:numId w:val="18"/>
        </w:numPr>
        <w:rPr>
          <w:rFonts w:ascii="Arial" w:hAnsi="Arial" w:cs="Arial"/>
          <w:sz w:val="24"/>
          <w:szCs w:val="24"/>
          <w:u w:val="single"/>
        </w:rPr>
        <w:pPrChange w:id="100" w:author="Luis Barreiro" w:date="2022-11-16T21:41:00Z">
          <w:pPr>
            <w:pStyle w:val="ListParagraph"/>
            <w:numPr>
              <w:ilvl w:val="1"/>
              <w:numId w:val="21"/>
            </w:numPr>
            <w:ind w:left="792" w:hanging="432"/>
          </w:pPr>
        </w:pPrChange>
      </w:pPr>
      <w:r w:rsidRPr="0073321A">
        <w:rPr>
          <w:rFonts w:ascii="Arial" w:hAnsi="Arial" w:cs="Arial"/>
          <w:sz w:val="24"/>
          <w:szCs w:val="24"/>
          <w:u w:val="single"/>
        </w:rPr>
        <w:t>Dat</w:t>
      </w:r>
      <w:r w:rsidR="003A3915" w:rsidRPr="0073321A">
        <w:rPr>
          <w:rFonts w:ascii="Arial" w:hAnsi="Arial" w:cs="Arial"/>
          <w:sz w:val="24"/>
          <w:szCs w:val="24"/>
          <w:u w:val="single"/>
        </w:rPr>
        <w:t>a</w:t>
      </w:r>
    </w:p>
    <w:p w14:paraId="20A84F24" w14:textId="77777777" w:rsidR="00230F89" w:rsidRPr="00E25BD8" w:rsidRDefault="00230F89">
      <w:pPr>
        <w:pStyle w:val="ListParagraph"/>
        <w:keepNext/>
        <w:ind w:left="1080"/>
        <w:rPr>
          <w:rFonts w:ascii="Arial" w:hAnsi="Arial" w:cs="Arial"/>
          <w:sz w:val="24"/>
          <w:szCs w:val="24"/>
        </w:rPr>
        <w:pPrChange w:id="101" w:author="Luis Barreiro" w:date="2022-11-16T21:41:00Z">
          <w:pPr>
            <w:pStyle w:val="ListParagraph"/>
            <w:ind w:left="1080"/>
          </w:pPr>
        </w:pPrChange>
      </w:pPr>
    </w:p>
    <w:p w14:paraId="253ABBBA" w14:textId="7F5AD29B" w:rsidR="00882EA5" w:rsidRPr="0073321A" w:rsidRDefault="002B328A">
      <w:pPr>
        <w:pStyle w:val="ListParagraph"/>
        <w:keepNext/>
        <w:numPr>
          <w:ilvl w:val="2"/>
          <w:numId w:val="18"/>
        </w:numPr>
        <w:rPr>
          <w:rFonts w:ascii="Arial" w:hAnsi="Arial" w:cs="Arial"/>
          <w:sz w:val="24"/>
          <w:szCs w:val="24"/>
          <w:u w:val="single"/>
        </w:rPr>
        <w:pPrChange w:id="102" w:author="Luis Barreiro" w:date="2022-11-16T21:41:00Z">
          <w:pPr>
            <w:pStyle w:val="ListParagraph"/>
            <w:numPr>
              <w:ilvl w:val="2"/>
              <w:numId w:val="25"/>
            </w:numPr>
            <w:ind w:left="1224" w:hanging="504"/>
          </w:pPr>
        </w:pPrChange>
      </w:pPr>
      <w:r w:rsidRPr="0073321A">
        <w:rPr>
          <w:rFonts w:ascii="Arial" w:hAnsi="Arial" w:cs="Arial"/>
          <w:sz w:val="24"/>
          <w:szCs w:val="24"/>
          <w:u w:val="single"/>
        </w:rPr>
        <w:t xml:space="preserve">For regression </w:t>
      </w:r>
      <w:r w:rsidR="007945B8" w:rsidRPr="0073321A">
        <w:rPr>
          <w:rFonts w:ascii="Arial" w:hAnsi="Arial" w:cs="Arial"/>
          <w:sz w:val="24"/>
          <w:szCs w:val="24"/>
          <w:u w:val="single"/>
        </w:rPr>
        <w:t>task</w:t>
      </w:r>
      <w:r w:rsidRPr="0073321A">
        <w:rPr>
          <w:rFonts w:ascii="Arial" w:hAnsi="Arial" w:cs="Arial"/>
          <w:sz w:val="24"/>
          <w:szCs w:val="24"/>
          <w:u w:val="single"/>
        </w:rPr>
        <w:t xml:space="preserve">: </w:t>
      </w:r>
      <w:r w:rsidR="00787C3E" w:rsidRPr="0073321A">
        <w:rPr>
          <w:rFonts w:ascii="Arial" w:hAnsi="Arial" w:cs="Arial"/>
          <w:sz w:val="24"/>
          <w:szCs w:val="24"/>
          <w:u w:val="single"/>
        </w:rPr>
        <w:t>Franke Function</w:t>
      </w:r>
      <w:r w:rsidR="0037496C" w:rsidRPr="0073321A">
        <w:rPr>
          <w:rFonts w:ascii="Arial" w:hAnsi="Arial" w:cs="Arial"/>
          <w:sz w:val="24"/>
          <w:szCs w:val="24"/>
          <w:u w:val="single"/>
        </w:rPr>
        <w:t xml:space="preserve"> data</w:t>
      </w:r>
      <w:r w:rsidR="00E753DB" w:rsidRPr="0073321A">
        <w:rPr>
          <w:rFonts w:ascii="Arial" w:hAnsi="Arial" w:cs="Arial"/>
          <w:sz w:val="24"/>
          <w:szCs w:val="24"/>
          <w:u w:val="single"/>
        </w:rPr>
        <w:t xml:space="preserve"> </w:t>
      </w:r>
    </w:p>
    <w:p w14:paraId="06924C85" w14:textId="1ABA45B9" w:rsidR="00D53681" w:rsidRPr="00775972" w:rsidRDefault="00775972" w:rsidP="00775972">
      <w:pPr>
        <w:rPr>
          <w:rFonts w:ascii="Arial" w:hAnsi="Arial" w:cs="Arial"/>
          <w:sz w:val="24"/>
          <w:szCs w:val="24"/>
        </w:rPr>
      </w:pPr>
      <w:r>
        <w:rPr>
          <w:rFonts w:ascii="Arial" w:hAnsi="Arial" w:cs="Arial"/>
          <w:sz w:val="24"/>
          <w:szCs w:val="24"/>
        </w:rPr>
        <w:t xml:space="preserve">The reader is referred to section 2.3.1 </w:t>
      </w:r>
      <w:r w:rsidR="00D95FDD">
        <w:rPr>
          <w:rFonts w:ascii="Arial" w:hAnsi="Arial" w:cs="Arial"/>
          <w:sz w:val="24"/>
          <w:szCs w:val="24"/>
        </w:rPr>
        <w:t>in</w:t>
      </w:r>
      <w:r>
        <w:rPr>
          <w:rFonts w:ascii="Arial" w:hAnsi="Arial" w:cs="Arial"/>
          <w:sz w:val="24"/>
          <w:szCs w:val="24"/>
        </w:rPr>
        <w:t xml:space="preserve"> </w:t>
      </w:r>
      <w:r w:rsidR="0063104A">
        <w:rPr>
          <w:rFonts w:ascii="Arial" w:hAnsi="Arial" w:cs="Arial"/>
          <w:sz w:val="24"/>
          <w:szCs w:val="24"/>
        </w:rPr>
        <w:fldChar w:fldCharType="begin"/>
      </w:r>
      <w:r w:rsidR="0063104A">
        <w:rPr>
          <w:rFonts w:ascii="Arial" w:hAnsi="Arial" w:cs="Arial"/>
          <w:sz w:val="24"/>
          <w:szCs w:val="24"/>
        </w:rPr>
        <w:instrText xml:space="preserve"> HYPERLINK "https://github.com/luisbart/Luis-Romain_STK4155/blob/main/Project1/Report/Project1_Luis_Romain.pdf" </w:instrText>
      </w:r>
      <w:r w:rsidR="0063104A">
        <w:rPr>
          <w:rFonts w:ascii="Arial" w:hAnsi="Arial" w:cs="Arial"/>
          <w:sz w:val="24"/>
          <w:szCs w:val="24"/>
        </w:rPr>
      </w:r>
      <w:r w:rsidR="0063104A">
        <w:rPr>
          <w:rFonts w:ascii="Arial" w:hAnsi="Arial" w:cs="Arial"/>
          <w:sz w:val="24"/>
          <w:szCs w:val="24"/>
        </w:rPr>
        <w:fldChar w:fldCharType="separate"/>
      </w:r>
      <w:commentRangeStart w:id="103"/>
      <w:ins w:id="104" w:author="Luis Barreiro" w:date="2022-11-16T20:30:00Z">
        <w:r w:rsidR="00A0646C" w:rsidRPr="0063104A">
          <w:rPr>
            <w:rStyle w:val="Hyperlink"/>
            <w:rFonts w:ascii="Arial" w:hAnsi="Arial" w:cs="Arial"/>
            <w:sz w:val="24"/>
            <w:szCs w:val="24"/>
          </w:rPr>
          <w:t>P</w:t>
        </w:r>
      </w:ins>
      <w:del w:id="105" w:author="Luis Barreiro" w:date="2022-11-16T20:30:00Z">
        <w:r w:rsidRPr="0063104A" w:rsidDel="00A0646C">
          <w:rPr>
            <w:rStyle w:val="Hyperlink"/>
            <w:rFonts w:ascii="Arial" w:hAnsi="Arial" w:cs="Arial"/>
            <w:sz w:val="24"/>
            <w:szCs w:val="24"/>
          </w:rPr>
          <w:delText>p</w:delText>
        </w:r>
      </w:del>
      <w:r w:rsidRPr="0063104A">
        <w:rPr>
          <w:rStyle w:val="Hyperlink"/>
          <w:rFonts w:ascii="Arial" w:hAnsi="Arial" w:cs="Arial"/>
          <w:sz w:val="24"/>
          <w:szCs w:val="24"/>
        </w:rPr>
        <w:t>roject 1 report</w:t>
      </w:r>
      <w:commentRangeEnd w:id="103"/>
      <w:r w:rsidR="00A0646C" w:rsidRPr="0063104A">
        <w:rPr>
          <w:rStyle w:val="Hyperlink"/>
          <w:sz w:val="16"/>
          <w:szCs w:val="16"/>
        </w:rPr>
        <w:commentReference w:id="103"/>
      </w:r>
      <w:r w:rsidR="0063104A">
        <w:rPr>
          <w:rFonts w:ascii="Arial" w:hAnsi="Arial" w:cs="Arial"/>
          <w:sz w:val="24"/>
          <w:szCs w:val="24"/>
        </w:rPr>
        <w:fldChar w:fldCharType="end"/>
      </w:r>
      <w:r>
        <w:rPr>
          <w:rFonts w:ascii="Arial" w:hAnsi="Arial" w:cs="Arial"/>
          <w:sz w:val="24"/>
          <w:szCs w:val="24"/>
        </w:rPr>
        <w:t xml:space="preserve">. </w:t>
      </w:r>
    </w:p>
    <w:p w14:paraId="20A73500" w14:textId="1A35E579" w:rsidR="00A86D6B" w:rsidRPr="0073321A" w:rsidRDefault="0037496C" w:rsidP="00B15469">
      <w:pPr>
        <w:pStyle w:val="ListParagraph"/>
        <w:numPr>
          <w:ilvl w:val="2"/>
          <w:numId w:val="18"/>
        </w:numPr>
        <w:rPr>
          <w:rFonts w:ascii="Arial" w:hAnsi="Arial" w:cs="Arial"/>
          <w:sz w:val="24"/>
          <w:szCs w:val="24"/>
          <w:u w:val="single"/>
        </w:rPr>
      </w:pPr>
      <w:r w:rsidRPr="0073321A">
        <w:rPr>
          <w:rFonts w:ascii="Arial" w:hAnsi="Arial" w:cs="Arial"/>
          <w:sz w:val="24"/>
          <w:szCs w:val="24"/>
          <w:u w:val="single"/>
        </w:rPr>
        <w:t xml:space="preserve">For classification </w:t>
      </w:r>
      <w:r w:rsidR="007945B8" w:rsidRPr="0073321A">
        <w:rPr>
          <w:rFonts w:ascii="Arial" w:hAnsi="Arial" w:cs="Arial"/>
          <w:sz w:val="24"/>
          <w:szCs w:val="24"/>
          <w:u w:val="single"/>
        </w:rPr>
        <w:t>task</w:t>
      </w:r>
      <w:r w:rsidRPr="0073321A">
        <w:rPr>
          <w:rFonts w:ascii="Arial" w:hAnsi="Arial" w:cs="Arial"/>
          <w:sz w:val="24"/>
          <w:szCs w:val="24"/>
          <w:u w:val="single"/>
        </w:rPr>
        <w:t xml:space="preserve">: </w:t>
      </w:r>
      <w:r w:rsidR="00A86D6B" w:rsidRPr="0073321A">
        <w:rPr>
          <w:rFonts w:ascii="Arial" w:hAnsi="Arial" w:cs="Arial"/>
          <w:sz w:val="24"/>
          <w:szCs w:val="24"/>
          <w:u w:val="single"/>
        </w:rPr>
        <w:t>Wisconsin Cancer data</w:t>
      </w:r>
    </w:p>
    <w:p w14:paraId="57271474" w14:textId="6A854779" w:rsidR="00775972" w:rsidRPr="00775972" w:rsidDel="00E3634A" w:rsidRDefault="00775972" w:rsidP="00E260F7">
      <w:pPr>
        <w:jc w:val="both"/>
        <w:rPr>
          <w:del w:id="106" w:author="Luis Barreiro" w:date="2022-11-16T21:39:00Z"/>
          <w:rFonts w:ascii="Arial" w:eastAsiaTheme="minorEastAsia" w:hAnsi="Arial" w:cs="Arial"/>
          <w:sz w:val="24"/>
          <w:szCs w:val="24"/>
        </w:rPr>
      </w:pPr>
      <w:r w:rsidRPr="00775972">
        <w:rPr>
          <w:rFonts w:ascii="Arial" w:eastAsiaTheme="minorEastAsia" w:hAnsi="Arial" w:cs="Arial"/>
          <w:sz w:val="24"/>
          <w:szCs w:val="24"/>
        </w:rPr>
        <w:t xml:space="preserve">The dataset used for classification problem is the Wisconsin Breast Cancer dataset, and it was uploaded directly in our python script through the scikit-learn package. The dataset has a series of input variables extracted from patients with solid breast masses, such as mean radius, mean perimeter, mean texture, or mean compactness. </w:t>
      </w:r>
      <w:r w:rsidR="006678FD">
        <w:rPr>
          <w:rFonts w:ascii="Arial" w:eastAsiaTheme="minorEastAsia" w:hAnsi="Arial" w:cs="Arial"/>
          <w:sz w:val="24"/>
          <w:szCs w:val="24"/>
        </w:rPr>
        <w:t xml:space="preserve">In </w:t>
      </w:r>
      <w:r w:rsidR="00E260F7">
        <w:rPr>
          <w:rFonts w:ascii="Arial" w:eastAsiaTheme="minorEastAsia" w:hAnsi="Arial" w:cs="Arial"/>
          <w:sz w:val="24"/>
          <w:szCs w:val="24"/>
        </w:rPr>
        <w:t>F</w:t>
      </w:r>
      <w:r w:rsidRPr="00775972">
        <w:rPr>
          <w:rFonts w:ascii="Arial" w:eastAsiaTheme="minorEastAsia" w:hAnsi="Arial" w:cs="Arial"/>
          <w:sz w:val="24"/>
          <w:szCs w:val="24"/>
        </w:rPr>
        <w:t>ig</w:t>
      </w:r>
      <w:r w:rsidR="006678FD">
        <w:rPr>
          <w:rFonts w:ascii="Arial" w:eastAsiaTheme="minorEastAsia" w:hAnsi="Arial" w:cs="Arial"/>
          <w:sz w:val="24"/>
          <w:szCs w:val="24"/>
        </w:rPr>
        <w:t>.</w:t>
      </w:r>
      <w:r w:rsidRPr="00775972">
        <w:rPr>
          <w:rFonts w:ascii="Arial" w:eastAsiaTheme="minorEastAsia" w:hAnsi="Arial" w:cs="Arial"/>
          <w:sz w:val="24"/>
          <w:szCs w:val="24"/>
        </w:rPr>
        <w:t xml:space="preserve"> </w:t>
      </w:r>
      <w:r w:rsidR="006678FD">
        <w:rPr>
          <w:rFonts w:ascii="Arial" w:eastAsiaTheme="minorEastAsia" w:hAnsi="Arial" w:cs="Arial"/>
          <w:sz w:val="24"/>
          <w:szCs w:val="24"/>
        </w:rPr>
        <w:t>2</w:t>
      </w:r>
      <w:r w:rsidR="00E260F7">
        <w:rPr>
          <w:rFonts w:ascii="Arial" w:eastAsiaTheme="minorEastAsia" w:hAnsi="Arial" w:cs="Arial"/>
          <w:sz w:val="24"/>
          <w:szCs w:val="24"/>
        </w:rPr>
        <w:t>, we can visualize</w:t>
      </w:r>
      <w:r w:rsidRPr="00775972">
        <w:rPr>
          <w:rFonts w:ascii="Arial" w:eastAsiaTheme="minorEastAsia" w:hAnsi="Arial" w:cs="Arial"/>
          <w:sz w:val="24"/>
          <w:szCs w:val="24"/>
        </w:rPr>
        <w:t xml:space="preserve"> the correlation between some of the</w:t>
      </w:r>
      <w:r w:rsidR="00E260F7">
        <w:rPr>
          <w:rFonts w:ascii="Arial" w:eastAsiaTheme="minorEastAsia" w:hAnsi="Arial" w:cs="Arial"/>
          <w:sz w:val="24"/>
          <w:szCs w:val="24"/>
        </w:rPr>
        <w:t xml:space="preserve"> tumor features</w:t>
      </w:r>
      <w:r w:rsidRPr="00775972">
        <w:rPr>
          <w:rFonts w:ascii="Arial" w:eastAsiaTheme="minorEastAsia" w:hAnsi="Arial" w:cs="Arial"/>
          <w:sz w:val="24"/>
          <w:szCs w:val="24"/>
        </w:rPr>
        <w:t>.</w:t>
      </w:r>
      <w:r w:rsidR="00E260F7">
        <w:rPr>
          <w:rFonts w:ascii="Arial" w:eastAsiaTheme="minorEastAsia" w:hAnsi="Arial" w:cs="Arial"/>
          <w:sz w:val="24"/>
          <w:szCs w:val="24"/>
        </w:rPr>
        <w:t xml:space="preserve"> The tumor perimeter and radius are evidently highly correlated features. </w:t>
      </w:r>
    </w:p>
    <w:p w14:paraId="597C6038" w14:textId="77777777" w:rsidR="00E3634A" w:rsidRDefault="00775972">
      <w:pPr>
        <w:jc w:val="both"/>
        <w:rPr>
          <w:ins w:id="107" w:author="Luis Barreiro" w:date="2022-11-16T21:39:00Z"/>
          <w:rFonts w:ascii="Arial" w:eastAsiaTheme="minorEastAsia" w:hAnsi="Arial" w:cs="Arial"/>
          <w:noProof/>
          <w:sz w:val="24"/>
          <w:szCs w:val="24"/>
        </w:rPr>
        <w:pPrChange w:id="108" w:author="Luis Barreiro" w:date="2022-11-16T21:39:00Z">
          <w:pPr>
            <w:keepNext/>
            <w:spacing w:after="0"/>
            <w:jc w:val="center"/>
          </w:pPr>
        </w:pPrChange>
      </w:pPr>
      <w:del w:id="109" w:author="Luis Barreiro" w:date="2022-11-16T21:38:00Z">
        <w:r w:rsidDel="00E3634A">
          <w:rPr>
            <w:noProof/>
          </w:rPr>
          <w:lastRenderedPageBreak/>
          <w:drawing>
            <wp:inline distT="0" distB="0" distL="0" distR="0" wp14:anchorId="4EE0C53E" wp14:editId="3BFC064A">
              <wp:extent cx="4826974" cy="4699028"/>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071" t="10019" r="7901" b="8179"/>
                      <a:stretch/>
                    </pic:blipFill>
                    <pic:spPr bwMode="auto">
                      <a:xfrm>
                        <a:off x="0" y="0"/>
                        <a:ext cx="4836630" cy="4708428"/>
                      </a:xfrm>
                      <a:prstGeom prst="rect">
                        <a:avLst/>
                      </a:prstGeom>
                      <a:noFill/>
                      <a:ln>
                        <a:noFill/>
                      </a:ln>
                      <a:extLst>
                        <a:ext uri="{53640926-AAD7-44D8-BBD7-CCE9431645EC}">
                          <a14:shadowObscured xmlns:a14="http://schemas.microsoft.com/office/drawing/2010/main"/>
                        </a:ext>
                      </a:extLst>
                    </pic:spPr>
                  </pic:pic>
                </a:graphicData>
              </a:graphic>
            </wp:inline>
          </w:drawing>
        </w:r>
      </w:del>
    </w:p>
    <w:p w14:paraId="11489A82" w14:textId="77FA542E" w:rsidR="00775972" w:rsidRPr="00775972" w:rsidRDefault="00E3634A" w:rsidP="00775972">
      <w:pPr>
        <w:keepNext/>
        <w:spacing w:after="0"/>
        <w:jc w:val="center"/>
        <w:rPr>
          <w:rFonts w:ascii="Arial" w:eastAsiaTheme="minorEastAsia" w:hAnsi="Arial" w:cs="Arial"/>
          <w:sz w:val="24"/>
          <w:szCs w:val="24"/>
        </w:rPr>
      </w:pPr>
      <w:ins w:id="110" w:author="Luis Barreiro" w:date="2022-11-16T21:38:00Z">
        <w:r>
          <w:rPr>
            <w:rFonts w:ascii="Arial" w:eastAsiaTheme="minorEastAsia" w:hAnsi="Arial" w:cs="Arial"/>
            <w:noProof/>
            <w:sz w:val="24"/>
            <w:szCs w:val="24"/>
          </w:rPr>
          <w:lastRenderedPageBreak/>
          <w:drawing>
            <wp:inline distT="0" distB="0" distL="0" distR="0" wp14:anchorId="4380F12E" wp14:editId="3396F9E1">
              <wp:extent cx="5263527" cy="5124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502" t="9138" r="7029" b="6679"/>
                      <a:stretch/>
                    </pic:blipFill>
                    <pic:spPr bwMode="auto">
                      <a:xfrm>
                        <a:off x="0" y="0"/>
                        <a:ext cx="5285232" cy="5145582"/>
                      </a:xfrm>
                      <a:prstGeom prst="rect">
                        <a:avLst/>
                      </a:prstGeom>
                      <a:noFill/>
                      <a:ln>
                        <a:noFill/>
                      </a:ln>
                      <a:extLst>
                        <a:ext uri="{53640926-AAD7-44D8-BBD7-CCE9431645EC}">
                          <a14:shadowObscured xmlns:a14="http://schemas.microsoft.com/office/drawing/2010/main"/>
                        </a:ext>
                      </a:extLst>
                    </pic:spPr>
                  </pic:pic>
                </a:graphicData>
              </a:graphic>
            </wp:inline>
          </w:drawing>
        </w:r>
      </w:ins>
    </w:p>
    <w:p w14:paraId="2787657B" w14:textId="2EFA2AA1" w:rsidR="00783084" w:rsidRPr="00E260F7" w:rsidRDefault="00775972" w:rsidP="00E260F7">
      <w:pPr>
        <w:keepNext/>
        <w:jc w:val="both"/>
        <w:rPr>
          <w:rFonts w:ascii="Arial" w:hAnsi="Arial" w:cs="Arial"/>
          <w:sz w:val="20"/>
          <w:szCs w:val="20"/>
        </w:rPr>
      </w:pPr>
      <w:commentRangeStart w:id="111"/>
      <w:r w:rsidRPr="00775972">
        <w:rPr>
          <w:rFonts w:ascii="Arial" w:hAnsi="Arial" w:cs="Arial"/>
          <w:b/>
          <w:bCs/>
          <w:sz w:val="20"/>
          <w:szCs w:val="20"/>
        </w:rPr>
        <w:t xml:space="preserve">Fig. </w:t>
      </w:r>
      <w:r w:rsidR="00E260F7">
        <w:rPr>
          <w:rFonts w:ascii="Arial" w:hAnsi="Arial" w:cs="Arial"/>
          <w:b/>
          <w:bCs/>
          <w:sz w:val="20"/>
          <w:szCs w:val="20"/>
        </w:rPr>
        <w:t>2</w:t>
      </w:r>
      <w:commentRangeEnd w:id="111"/>
      <w:r w:rsidR="000C1309">
        <w:rPr>
          <w:rStyle w:val="CommentReference"/>
        </w:rPr>
        <w:commentReference w:id="111"/>
      </w:r>
      <w:r w:rsidR="00E260F7">
        <w:rPr>
          <w:rFonts w:ascii="Arial" w:hAnsi="Arial" w:cs="Arial"/>
          <w:b/>
          <w:bCs/>
          <w:sz w:val="20"/>
          <w:szCs w:val="20"/>
        </w:rPr>
        <w:t>:</w:t>
      </w:r>
      <w:r w:rsidRPr="00775972">
        <w:rPr>
          <w:rFonts w:ascii="Arial" w:hAnsi="Arial" w:cs="Arial"/>
          <w:b/>
          <w:bCs/>
          <w:sz w:val="20"/>
          <w:szCs w:val="20"/>
        </w:rPr>
        <w:t xml:space="preserve"> </w:t>
      </w:r>
      <w:r w:rsidRPr="00775972">
        <w:rPr>
          <w:rFonts w:ascii="Arial" w:hAnsi="Arial" w:cs="Arial"/>
          <w:sz w:val="20"/>
          <w:szCs w:val="20"/>
        </w:rPr>
        <w:t xml:space="preserve"> </w:t>
      </w:r>
      <w:r w:rsidR="00E260F7">
        <w:rPr>
          <w:rFonts w:ascii="Arial" w:hAnsi="Arial" w:cs="Arial"/>
          <w:sz w:val="20"/>
          <w:szCs w:val="20"/>
        </w:rPr>
        <w:t>V</w:t>
      </w:r>
      <w:r w:rsidRPr="00775972">
        <w:rPr>
          <w:rFonts w:ascii="Arial" w:hAnsi="Arial" w:cs="Arial"/>
          <w:sz w:val="20"/>
          <w:szCs w:val="20"/>
        </w:rPr>
        <w:t xml:space="preserve">isualization of </w:t>
      </w:r>
      <w:r w:rsidR="00E260F7">
        <w:rPr>
          <w:rFonts w:ascii="Arial" w:hAnsi="Arial" w:cs="Arial"/>
          <w:sz w:val="20"/>
          <w:szCs w:val="20"/>
        </w:rPr>
        <w:t>five</w:t>
      </w:r>
      <w:r w:rsidRPr="00775972">
        <w:rPr>
          <w:rFonts w:ascii="Arial" w:hAnsi="Arial" w:cs="Arial"/>
          <w:sz w:val="20"/>
          <w:szCs w:val="20"/>
        </w:rPr>
        <w:t xml:space="preserve"> </w:t>
      </w:r>
      <w:r w:rsidR="00E260F7">
        <w:rPr>
          <w:rFonts w:ascii="Arial" w:hAnsi="Arial" w:cs="Arial"/>
          <w:sz w:val="20"/>
          <w:szCs w:val="20"/>
        </w:rPr>
        <w:t>tumor</w:t>
      </w:r>
      <w:r w:rsidRPr="00775972">
        <w:rPr>
          <w:rFonts w:ascii="Arial" w:hAnsi="Arial" w:cs="Arial"/>
          <w:sz w:val="20"/>
          <w:szCs w:val="20"/>
        </w:rPr>
        <w:t xml:space="preserve"> </w:t>
      </w:r>
      <w:r w:rsidR="00E260F7">
        <w:rPr>
          <w:rFonts w:ascii="Arial" w:hAnsi="Arial" w:cs="Arial"/>
          <w:sz w:val="20"/>
          <w:szCs w:val="20"/>
        </w:rPr>
        <w:t>features</w:t>
      </w:r>
      <w:r w:rsidRPr="00775972">
        <w:rPr>
          <w:rFonts w:ascii="Arial" w:hAnsi="Arial" w:cs="Arial"/>
          <w:sz w:val="20"/>
          <w:szCs w:val="20"/>
        </w:rPr>
        <w:t xml:space="preserve"> from the Wisconsin Breast Cancer dataset</w:t>
      </w:r>
      <w:r w:rsidR="00E260F7">
        <w:rPr>
          <w:rFonts w:ascii="Arial" w:hAnsi="Arial" w:cs="Arial"/>
          <w:sz w:val="20"/>
          <w:szCs w:val="20"/>
        </w:rPr>
        <w:t xml:space="preserve">, color-coded according to the final diagnosis (red: malignant, purple: benign)  </w:t>
      </w:r>
      <w:r w:rsidR="00922F58" w:rsidRPr="00E260F7">
        <w:rPr>
          <w:rFonts w:ascii="Arial" w:hAnsi="Arial" w:cs="Arial"/>
          <w:sz w:val="24"/>
          <w:szCs w:val="24"/>
        </w:rPr>
        <w:br w:type="page"/>
      </w:r>
    </w:p>
    <w:p w14:paraId="0EF6CD2E" w14:textId="52CEE5B9" w:rsidR="003A3915" w:rsidRPr="00781F44" w:rsidRDefault="00787C3E" w:rsidP="00A06F2F">
      <w:pPr>
        <w:pStyle w:val="ListParagraph"/>
        <w:numPr>
          <w:ilvl w:val="0"/>
          <w:numId w:val="18"/>
        </w:numPr>
        <w:rPr>
          <w:rFonts w:ascii="Arial" w:hAnsi="Arial" w:cs="Arial"/>
          <w:sz w:val="24"/>
          <w:szCs w:val="24"/>
          <w:u w:val="single"/>
        </w:rPr>
      </w:pPr>
      <w:r w:rsidRPr="00781F44">
        <w:rPr>
          <w:rFonts w:ascii="Arial" w:hAnsi="Arial" w:cs="Arial"/>
          <w:sz w:val="24"/>
          <w:szCs w:val="24"/>
          <w:u w:val="single"/>
        </w:rPr>
        <w:lastRenderedPageBreak/>
        <w:t>Results</w:t>
      </w:r>
      <w:r w:rsidR="00FE5BD3" w:rsidRPr="00781F44">
        <w:rPr>
          <w:rFonts w:ascii="Arial" w:hAnsi="Arial" w:cs="Arial"/>
          <w:sz w:val="24"/>
          <w:szCs w:val="24"/>
          <w:u w:val="single"/>
        </w:rPr>
        <w:t xml:space="preserve"> </w:t>
      </w:r>
    </w:p>
    <w:p w14:paraId="263303B1" w14:textId="422DEDD2" w:rsidR="006576BC" w:rsidRPr="0098466B" w:rsidRDefault="008D3EE6" w:rsidP="00A06F2F">
      <w:pPr>
        <w:pStyle w:val="ListParagraph"/>
        <w:numPr>
          <w:ilvl w:val="1"/>
          <w:numId w:val="18"/>
        </w:numPr>
        <w:rPr>
          <w:rFonts w:ascii="Arial" w:hAnsi="Arial" w:cs="Arial"/>
          <w:sz w:val="24"/>
          <w:szCs w:val="24"/>
          <w:u w:val="single"/>
        </w:rPr>
      </w:pPr>
      <w:r w:rsidRPr="0098466B">
        <w:rPr>
          <w:rFonts w:ascii="Arial" w:hAnsi="Arial" w:cs="Arial"/>
          <w:sz w:val="24"/>
          <w:szCs w:val="24"/>
          <w:u w:val="single"/>
        </w:rPr>
        <w:t xml:space="preserve">Implementation and tests of various </w:t>
      </w:r>
      <w:del w:id="112" w:author="Luis Barreiro" w:date="2022-11-16T21:17:00Z">
        <w:r w:rsidRPr="0098466B" w:rsidDel="005C046E">
          <w:rPr>
            <w:rFonts w:ascii="Arial" w:hAnsi="Arial" w:cs="Arial"/>
            <w:sz w:val="24"/>
            <w:szCs w:val="24"/>
            <w:u w:val="single"/>
          </w:rPr>
          <w:delText>gradient descent</w:delText>
        </w:r>
      </w:del>
      <w:r w:rsidR="00664A5D">
        <w:rPr>
          <w:rFonts w:ascii="Arial" w:hAnsi="Arial" w:cs="Arial"/>
          <w:sz w:val="24"/>
          <w:szCs w:val="24"/>
          <w:u w:val="single"/>
        </w:rPr>
        <w:t>gradient descent</w:t>
      </w:r>
      <w:r w:rsidRPr="0098466B">
        <w:rPr>
          <w:rFonts w:ascii="Arial" w:hAnsi="Arial" w:cs="Arial"/>
          <w:sz w:val="24"/>
          <w:szCs w:val="24"/>
          <w:u w:val="single"/>
        </w:rPr>
        <w:t xml:space="preserve"> techniques </w:t>
      </w:r>
      <w:r w:rsidR="00035D23" w:rsidRPr="0098466B">
        <w:rPr>
          <w:rFonts w:ascii="Arial" w:hAnsi="Arial" w:cs="Arial"/>
          <w:sz w:val="24"/>
          <w:szCs w:val="24"/>
          <w:u w:val="single"/>
        </w:rPr>
        <w:t>for a simple 2</w:t>
      </w:r>
      <w:r w:rsidR="00035D23" w:rsidRPr="0098466B">
        <w:rPr>
          <w:rFonts w:ascii="Arial" w:hAnsi="Arial" w:cs="Arial"/>
          <w:sz w:val="24"/>
          <w:szCs w:val="24"/>
          <w:u w:val="single"/>
          <w:vertAlign w:val="superscript"/>
        </w:rPr>
        <w:t>nd</w:t>
      </w:r>
      <w:r w:rsidR="00035D23" w:rsidRPr="0098466B">
        <w:rPr>
          <w:rFonts w:ascii="Arial" w:hAnsi="Arial" w:cs="Arial"/>
          <w:sz w:val="24"/>
          <w:szCs w:val="24"/>
          <w:u w:val="single"/>
        </w:rPr>
        <w:t xml:space="preserve"> order polynomial.</w:t>
      </w:r>
    </w:p>
    <w:p w14:paraId="0C4EF649" w14:textId="5792FED1" w:rsidR="00C31918" w:rsidRDefault="005A7272" w:rsidP="005A7272">
      <w:pPr>
        <w:rPr>
          <w:rFonts w:ascii="Arial" w:hAnsi="Arial" w:cs="Arial"/>
          <w:sz w:val="24"/>
          <w:szCs w:val="24"/>
        </w:rPr>
      </w:pPr>
      <w:commentRangeStart w:id="113"/>
      <w:r>
        <w:rPr>
          <w:rFonts w:ascii="Arial" w:hAnsi="Arial" w:cs="Arial"/>
          <w:sz w:val="24"/>
          <w:szCs w:val="24"/>
        </w:rPr>
        <w:t xml:space="preserve">We implemented the </w:t>
      </w:r>
      <w:del w:id="114" w:author="Luis Barreiro" w:date="2022-11-16T21:17:00Z">
        <w:r w:rsidDel="005C046E">
          <w:rPr>
            <w:rFonts w:ascii="Arial" w:hAnsi="Arial" w:cs="Arial"/>
            <w:sz w:val="24"/>
            <w:szCs w:val="24"/>
          </w:rPr>
          <w:delText>gradient descent</w:delText>
        </w:r>
      </w:del>
      <w:r w:rsidR="00664A5D">
        <w:rPr>
          <w:rFonts w:ascii="Arial" w:hAnsi="Arial" w:cs="Arial"/>
          <w:sz w:val="24"/>
          <w:szCs w:val="24"/>
        </w:rPr>
        <w:t>gradient descent</w:t>
      </w:r>
      <w:r>
        <w:rPr>
          <w:rFonts w:ascii="Arial" w:hAnsi="Arial" w:cs="Arial"/>
          <w:sz w:val="24"/>
          <w:szCs w:val="24"/>
        </w:rPr>
        <w:t xml:space="preserve"> algorithm</w:t>
      </w:r>
      <w:ins w:id="115" w:author="Luis Barreiro" w:date="2022-11-16T21:45:00Z">
        <w:r w:rsidR="009473F0">
          <w:rPr>
            <w:rFonts w:ascii="Arial" w:hAnsi="Arial" w:cs="Arial"/>
            <w:sz w:val="24"/>
            <w:szCs w:val="24"/>
          </w:rPr>
          <w:t>s</w:t>
        </w:r>
      </w:ins>
      <w:del w:id="116" w:author="Luis Barreiro" w:date="2022-11-16T21:44:00Z">
        <w:r w:rsidDel="009473F0">
          <w:rPr>
            <w:rFonts w:ascii="Arial" w:hAnsi="Arial" w:cs="Arial"/>
            <w:sz w:val="24"/>
            <w:szCs w:val="24"/>
          </w:rPr>
          <w:delText>s</w:delText>
        </w:r>
      </w:del>
      <w:r>
        <w:rPr>
          <w:rFonts w:ascii="Arial" w:hAnsi="Arial" w:cs="Arial"/>
          <w:sz w:val="24"/>
          <w:szCs w:val="24"/>
        </w:rPr>
        <w:t xml:space="preserve"> and tested it on a regression task for a bi-variate polynomial function of degree 2 with all coefficients equal to 1</w:t>
      </w:r>
      <w:r w:rsidR="00801642">
        <w:rPr>
          <w:rFonts w:ascii="Arial" w:hAnsi="Arial" w:cs="Arial"/>
          <w:sz w:val="24"/>
          <w:szCs w:val="24"/>
        </w:rPr>
        <w:t xml:space="preserve"> (Fig</w:t>
      </w:r>
      <w:r w:rsidR="00C31918">
        <w:rPr>
          <w:rFonts w:ascii="Arial" w:hAnsi="Arial" w:cs="Arial"/>
          <w:sz w:val="24"/>
          <w:szCs w:val="24"/>
        </w:rPr>
        <w:t>s</w:t>
      </w:r>
      <w:r w:rsidR="00801642">
        <w:rPr>
          <w:rFonts w:ascii="Arial" w:hAnsi="Arial" w:cs="Arial"/>
          <w:sz w:val="24"/>
          <w:szCs w:val="24"/>
        </w:rPr>
        <w:t>.</w:t>
      </w:r>
      <w:r w:rsidR="00C31918">
        <w:rPr>
          <w:rFonts w:ascii="Arial" w:hAnsi="Arial" w:cs="Arial"/>
          <w:sz w:val="24"/>
          <w:szCs w:val="24"/>
        </w:rPr>
        <w:t xml:space="preserve"> </w:t>
      </w:r>
      <w:r w:rsidR="00A53370">
        <w:rPr>
          <w:rFonts w:ascii="Arial" w:hAnsi="Arial" w:cs="Arial"/>
          <w:sz w:val="24"/>
          <w:szCs w:val="24"/>
        </w:rPr>
        <w:t>3</w:t>
      </w:r>
      <w:r w:rsidR="00C31918">
        <w:rPr>
          <w:rFonts w:ascii="Arial" w:hAnsi="Arial" w:cs="Arial"/>
          <w:sz w:val="24"/>
          <w:szCs w:val="24"/>
        </w:rPr>
        <w:t xml:space="preserve"> and </w:t>
      </w:r>
      <w:r w:rsidR="00A53370">
        <w:rPr>
          <w:rFonts w:ascii="Arial" w:hAnsi="Arial" w:cs="Arial"/>
          <w:sz w:val="24"/>
          <w:szCs w:val="24"/>
        </w:rPr>
        <w:t>4</w:t>
      </w:r>
      <w:r w:rsidR="00C31918">
        <w:rPr>
          <w:rFonts w:ascii="Arial" w:hAnsi="Arial" w:cs="Arial"/>
          <w:sz w:val="24"/>
          <w:szCs w:val="24"/>
        </w:rPr>
        <w:t>)</w:t>
      </w:r>
      <w:r>
        <w:rPr>
          <w:rFonts w:ascii="Arial" w:hAnsi="Arial" w:cs="Arial"/>
          <w:sz w:val="24"/>
          <w:szCs w:val="24"/>
        </w:rPr>
        <w:t>.</w:t>
      </w:r>
      <w:r w:rsidR="00C31918">
        <w:rPr>
          <w:rFonts w:ascii="Arial" w:hAnsi="Arial" w:cs="Arial"/>
          <w:sz w:val="24"/>
          <w:szCs w:val="24"/>
        </w:rPr>
        <w:t xml:space="preserve"> The programs also provide</w:t>
      </w:r>
      <w:r>
        <w:rPr>
          <w:rFonts w:ascii="Arial" w:hAnsi="Arial" w:cs="Arial"/>
          <w:sz w:val="24"/>
          <w:szCs w:val="24"/>
        </w:rPr>
        <w:t xml:space="preserve"> </w:t>
      </w:r>
      <w:r w:rsidR="00C31918">
        <w:rPr>
          <w:rFonts w:ascii="Arial" w:hAnsi="Arial" w:cs="Arial"/>
          <w:sz w:val="24"/>
          <w:szCs w:val="24"/>
        </w:rPr>
        <w:t>t</w:t>
      </w:r>
      <w:r>
        <w:rPr>
          <w:rFonts w:ascii="Arial" w:hAnsi="Arial" w:cs="Arial"/>
          <w:sz w:val="24"/>
          <w:szCs w:val="24"/>
        </w:rPr>
        <w:t>he mean squared error and predictors</w:t>
      </w:r>
      <w:r w:rsidR="00801642">
        <w:rPr>
          <w:rFonts w:ascii="Arial" w:hAnsi="Arial" w:cs="Arial"/>
          <w:sz w:val="24"/>
          <w:szCs w:val="24"/>
        </w:rPr>
        <w:t xml:space="preserve"> values (β values)</w:t>
      </w:r>
      <w:r>
        <w:rPr>
          <w:rFonts w:ascii="Arial" w:hAnsi="Arial" w:cs="Arial"/>
          <w:sz w:val="24"/>
          <w:szCs w:val="24"/>
        </w:rPr>
        <w:t xml:space="preserve"> </w:t>
      </w:r>
      <w:r w:rsidR="00C31918">
        <w:rPr>
          <w:rFonts w:ascii="Arial" w:hAnsi="Arial" w:cs="Arial"/>
          <w:sz w:val="24"/>
          <w:szCs w:val="24"/>
        </w:rPr>
        <w:t>from</w:t>
      </w:r>
      <w:r>
        <w:rPr>
          <w:rFonts w:ascii="Arial" w:hAnsi="Arial" w:cs="Arial"/>
          <w:sz w:val="24"/>
          <w:szCs w:val="24"/>
        </w:rPr>
        <w:t xml:space="preserve"> scikit-learn </w:t>
      </w:r>
      <w:r w:rsidR="00C31918">
        <w:rPr>
          <w:rFonts w:ascii="Arial" w:hAnsi="Arial" w:cs="Arial"/>
          <w:sz w:val="24"/>
          <w:szCs w:val="24"/>
        </w:rPr>
        <w:t xml:space="preserve">in-built function </w:t>
      </w:r>
      <w:proofErr w:type="spellStart"/>
      <w:r w:rsidRPr="00814E52">
        <w:rPr>
          <w:rFonts w:ascii="Arial" w:hAnsi="Arial" w:cs="Arial"/>
          <w:i/>
          <w:iCs/>
          <w:sz w:val="24"/>
          <w:szCs w:val="24"/>
        </w:rPr>
        <w:t>LinearRegression</w:t>
      </w:r>
      <w:proofErr w:type="spellEnd"/>
      <w:r w:rsidRPr="00814E52">
        <w:rPr>
          <w:rFonts w:ascii="Arial" w:hAnsi="Arial" w:cs="Arial"/>
          <w:i/>
          <w:iCs/>
          <w:sz w:val="24"/>
          <w:szCs w:val="24"/>
        </w:rPr>
        <w:t>()</w:t>
      </w:r>
      <w:r w:rsidR="00A53370">
        <w:rPr>
          <w:rFonts w:ascii="Arial" w:hAnsi="Arial" w:cs="Arial"/>
          <w:sz w:val="24"/>
          <w:szCs w:val="24"/>
        </w:rPr>
        <w:t xml:space="preserve"> and</w:t>
      </w:r>
      <w:r w:rsidR="00C31918">
        <w:rPr>
          <w:rFonts w:ascii="Arial" w:hAnsi="Arial" w:cs="Arial"/>
          <w:sz w:val="24"/>
          <w:szCs w:val="24"/>
        </w:rPr>
        <w:t xml:space="preserve"> </w:t>
      </w:r>
      <w:r>
        <w:rPr>
          <w:rFonts w:ascii="Arial" w:hAnsi="Arial" w:cs="Arial"/>
          <w:sz w:val="24"/>
          <w:szCs w:val="24"/>
        </w:rPr>
        <w:t>matrix</w:t>
      </w:r>
      <w:r w:rsidR="00C31918">
        <w:rPr>
          <w:rFonts w:ascii="Arial" w:hAnsi="Arial" w:cs="Arial"/>
          <w:sz w:val="24"/>
          <w:szCs w:val="24"/>
        </w:rPr>
        <w:t xml:space="preserve"> (pseudo)</w:t>
      </w:r>
      <w:r>
        <w:rPr>
          <w:rFonts w:ascii="Arial" w:hAnsi="Arial" w:cs="Arial"/>
          <w:sz w:val="24"/>
          <w:szCs w:val="24"/>
        </w:rPr>
        <w:t xml:space="preserve"> inversion</w:t>
      </w:r>
      <w:r w:rsidR="00C31918">
        <w:rPr>
          <w:rFonts w:ascii="Arial" w:hAnsi="Arial" w:cs="Arial"/>
          <w:sz w:val="24"/>
          <w:szCs w:val="24"/>
        </w:rPr>
        <w:t xml:space="preserve"> (</w:t>
      </w:r>
      <w:hyperlink r:id="rId15" w:history="1">
        <w:r w:rsidR="00A53370" w:rsidRPr="0063104A">
          <w:rPr>
            <w:rStyle w:val="Hyperlink"/>
            <w:rFonts w:ascii="Arial" w:hAnsi="Arial" w:cs="Arial"/>
            <w:sz w:val="24"/>
            <w:szCs w:val="24"/>
          </w:rPr>
          <w:t>P</w:t>
        </w:r>
        <w:r w:rsidR="00C31918" w:rsidRPr="0063104A">
          <w:rPr>
            <w:rStyle w:val="Hyperlink"/>
            <w:rFonts w:ascii="Arial" w:hAnsi="Arial" w:cs="Arial"/>
            <w:sz w:val="24"/>
            <w:szCs w:val="24"/>
          </w:rPr>
          <w:t>roject 1</w:t>
        </w:r>
      </w:hyperlink>
      <w:r w:rsidR="00C31918">
        <w:rPr>
          <w:rFonts w:ascii="Arial" w:hAnsi="Arial" w:cs="Arial"/>
          <w:sz w:val="24"/>
          <w:szCs w:val="24"/>
        </w:rPr>
        <w:t>)</w:t>
      </w:r>
      <w:r w:rsidR="00801642">
        <w:rPr>
          <w:rFonts w:ascii="Arial" w:hAnsi="Arial" w:cs="Arial"/>
          <w:sz w:val="24"/>
          <w:szCs w:val="24"/>
        </w:rPr>
        <w:t xml:space="preserve"> for </w:t>
      </w:r>
      <w:r w:rsidR="00863EDF">
        <w:rPr>
          <w:rFonts w:ascii="Arial" w:hAnsi="Arial" w:cs="Arial"/>
          <w:sz w:val="24"/>
          <w:szCs w:val="24"/>
        </w:rPr>
        <w:t xml:space="preserve">a fixed learning rate (η=0.01), </w:t>
      </w:r>
      <w:r w:rsidR="00801642">
        <w:rPr>
          <w:rFonts w:ascii="Arial" w:hAnsi="Arial" w:cs="Arial"/>
          <w:sz w:val="24"/>
          <w:szCs w:val="24"/>
        </w:rPr>
        <w:t>100</w:t>
      </w:r>
      <w:r w:rsidR="00863EDF">
        <w:rPr>
          <w:rFonts w:ascii="Arial" w:hAnsi="Arial" w:cs="Arial"/>
          <w:sz w:val="24"/>
          <w:szCs w:val="24"/>
        </w:rPr>
        <w:t xml:space="preserve"> data</w:t>
      </w:r>
      <w:r w:rsidR="00801642">
        <w:rPr>
          <w:rFonts w:ascii="Arial" w:hAnsi="Arial" w:cs="Arial"/>
          <w:sz w:val="24"/>
          <w:szCs w:val="24"/>
        </w:rPr>
        <w:t xml:space="preserve"> points and </w:t>
      </w:r>
      <w:r w:rsidR="00863EDF">
        <w:rPr>
          <w:rFonts w:ascii="Arial" w:hAnsi="Arial" w:cs="Arial"/>
          <w:sz w:val="24"/>
          <w:szCs w:val="24"/>
        </w:rPr>
        <w:t xml:space="preserve">problem </w:t>
      </w:r>
      <w:r w:rsidR="00801642">
        <w:rPr>
          <w:rFonts w:ascii="Arial" w:hAnsi="Arial" w:cs="Arial"/>
          <w:sz w:val="24"/>
          <w:szCs w:val="24"/>
        </w:rPr>
        <w:t>complexity of 2</w:t>
      </w:r>
      <w:r>
        <w:rPr>
          <w:rFonts w:ascii="Arial" w:hAnsi="Arial" w:cs="Arial"/>
          <w:sz w:val="24"/>
          <w:szCs w:val="24"/>
        </w:rPr>
        <w:t xml:space="preserve">. </w:t>
      </w:r>
      <w:commentRangeEnd w:id="113"/>
      <w:r w:rsidR="00652735">
        <w:rPr>
          <w:rStyle w:val="CommentReference"/>
        </w:rPr>
        <w:commentReference w:id="113"/>
      </w:r>
    </w:p>
    <w:p w14:paraId="6FD06F75" w14:textId="55B68BDF" w:rsidR="005A7272" w:rsidRDefault="005A7272" w:rsidP="005A7272">
      <w:pPr>
        <w:rPr>
          <w:rFonts w:ascii="Arial" w:hAnsi="Arial" w:cs="Arial"/>
          <w:sz w:val="24"/>
          <w:szCs w:val="24"/>
        </w:rPr>
      </w:pPr>
      <w:commentRangeStart w:id="117"/>
      <w:r>
        <w:rPr>
          <w:rFonts w:ascii="Arial" w:hAnsi="Arial" w:cs="Arial"/>
          <w:sz w:val="24"/>
          <w:szCs w:val="24"/>
        </w:rPr>
        <w:t xml:space="preserve">We chose to represent the convergence curves as function of iterations (Fig. </w:t>
      </w:r>
      <w:r w:rsidR="00C31918">
        <w:rPr>
          <w:rFonts w:ascii="Arial" w:hAnsi="Arial" w:cs="Arial"/>
          <w:sz w:val="24"/>
          <w:szCs w:val="24"/>
        </w:rPr>
        <w:t>3</w:t>
      </w:r>
      <w:r>
        <w:rPr>
          <w:rFonts w:ascii="Arial" w:hAnsi="Arial" w:cs="Arial"/>
          <w:sz w:val="24"/>
          <w:szCs w:val="24"/>
        </w:rPr>
        <w:t>) for plain GD and epochs for SGD</w:t>
      </w:r>
      <w:r w:rsidR="00C31918">
        <w:rPr>
          <w:rFonts w:ascii="Arial" w:hAnsi="Arial" w:cs="Arial"/>
          <w:sz w:val="24"/>
          <w:szCs w:val="24"/>
        </w:rPr>
        <w:t xml:space="preserve"> (Fig. 4)</w:t>
      </w:r>
      <w:r>
        <w:rPr>
          <w:rFonts w:ascii="Arial" w:hAnsi="Arial" w:cs="Arial"/>
          <w:sz w:val="24"/>
          <w:szCs w:val="24"/>
        </w:rPr>
        <w:t xml:space="preserve">. </w:t>
      </w:r>
      <w:commentRangeEnd w:id="117"/>
      <w:r w:rsidR="00652735">
        <w:rPr>
          <w:rStyle w:val="CommentReference"/>
        </w:rPr>
        <w:commentReference w:id="117"/>
      </w:r>
    </w:p>
    <w:p w14:paraId="1A474B17" w14:textId="7EC628CC" w:rsidR="005A7272" w:rsidRDefault="005A7272" w:rsidP="00732EB1">
      <w:pPr>
        <w:jc w:val="both"/>
        <w:rPr>
          <w:rFonts w:ascii="Arial" w:hAnsi="Arial" w:cs="Arial"/>
          <w:sz w:val="24"/>
          <w:szCs w:val="24"/>
        </w:rPr>
      </w:pPr>
      <w:r>
        <w:rPr>
          <w:rFonts w:ascii="Arial" w:hAnsi="Arial" w:cs="Arial"/>
          <w:sz w:val="24"/>
          <w:szCs w:val="24"/>
        </w:rPr>
        <w:t xml:space="preserve">For the plain GD, we set a stop criteria </w:t>
      </w:r>
      <w:commentRangeStart w:id="118"/>
      <w:r w:rsidR="00801642">
        <w:rPr>
          <w:rFonts w:ascii="Arial" w:hAnsi="Arial" w:cs="Arial"/>
          <w:sz w:val="24"/>
          <w:szCs w:val="24"/>
        </w:rPr>
        <w:t>ε</w:t>
      </w:r>
      <w:commentRangeEnd w:id="118"/>
      <w:r w:rsidR="00652735">
        <w:rPr>
          <w:rStyle w:val="CommentReference"/>
        </w:rPr>
        <w:commentReference w:id="118"/>
      </w:r>
      <w:r>
        <w:rPr>
          <w:rFonts w:ascii="Arial" w:hAnsi="Arial" w:cs="Arial"/>
          <w:sz w:val="24"/>
          <w:szCs w:val="24"/>
        </w:rPr>
        <w:t xml:space="preserve"> = </w:t>
      </w:r>
      <w:r w:rsidR="00801642">
        <w:rPr>
          <w:rFonts w:ascii="Arial" w:hAnsi="Arial" w:cs="Arial"/>
          <w:sz w:val="24"/>
          <w:szCs w:val="24"/>
        </w:rPr>
        <w:t>10</w:t>
      </w:r>
      <w:r w:rsidR="00801642">
        <w:rPr>
          <w:rFonts w:ascii="Arial" w:hAnsi="Arial" w:cs="Arial"/>
          <w:sz w:val="24"/>
          <w:szCs w:val="24"/>
          <w:vertAlign w:val="superscript"/>
        </w:rPr>
        <w:t>-6</w:t>
      </w:r>
      <w:r w:rsidR="00801642">
        <w:rPr>
          <w:rFonts w:ascii="Arial" w:hAnsi="Arial" w:cs="Arial"/>
          <w:sz w:val="24"/>
          <w:szCs w:val="24"/>
        </w:rPr>
        <w:t xml:space="preserve"> but we note that the MSE would decrease to an arbitrarily low values if we decide to set ε = 10</w:t>
      </w:r>
      <w:r w:rsidR="00801642">
        <w:rPr>
          <w:rFonts w:ascii="Arial" w:hAnsi="Arial" w:cs="Arial"/>
          <w:sz w:val="24"/>
          <w:szCs w:val="24"/>
          <w:vertAlign w:val="superscript"/>
        </w:rPr>
        <w:t>-30</w:t>
      </w:r>
      <w:r w:rsidR="00801642">
        <w:rPr>
          <w:rFonts w:ascii="Arial" w:hAnsi="Arial" w:cs="Arial"/>
          <w:sz w:val="24"/>
          <w:szCs w:val="24"/>
        </w:rPr>
        <w:t xml:space="preserve"> with </w:t>
      </w:r>
      <w:r w:rsidR="00CD5140">
        <w:rPr>
          <w:rFonts w:ascii="Arial" w:hAnsi="Arial" w:cs="Arial"/>
          <w:sz w:val="24"/>
          <w:szCs w:val="24"/>
        </w:rPr>
        <w:t>computation</w:t>
      </w:r>
      <w:r w:rsidR="00801642">
        <w:rPr>
          <w:rFonts w:ascii="Arial" w:hAnsi="Arial" w:cs="Arial"/>
          <w:sz w:val="24"/>
          <w:szCs w:val="24"/>
        </w:rPr>
        <w:t xml:space="preserve"> time as the only limiting factor. </w:t>
      </w:r>
      <w:r w:rsidR="006F5209">
        <w:rPr>
          <w:rFonts w:ascii="Arial" w:hAnsi="Arial" w:cs="Arial"/>
          <w:sz w:val="24"/>
          <w:szCs w:val="24"/>
        </w:rPr>
        <w:t xml:space="preserve">To reach </w:t>
      </w:r>
      <w:r w:rsidR="00CD5140">
        <w:rPr>
          <w:rFonts w:ascii="Arial" w:hAnsi="Arial" w:cs="Arial"/>
          <w:sz w:val="24"/>
          <w:szCs w:val="24"/>
        </w:rPr>
        <w:t>a</w:t>
      </w:r>
      <w:r w:rsidR="006F5209">
        <w:rPr>
          <w:rFonts w:ascii="Arial" w:hAnsi="Arial" w:cs="Arial"/>
          <w:sz w:val="24"/>
          <w:szCs w:val="24"/>
        </w:rPr>
        <w:t xml:space="preserve"> </w:t>
      </w:r>
      <w:r w:rsidR="00732EB1">
        <w:rPr>
          <w:rFonts w:ascii="Arial" w:hAnsi="Arial" w:cs="Arial"/>
          <w:sz w:val="24"/>
          <w:szCs w:val="24"/>
        </w:rPr>
        <w:t xml:space="preserve">training </w:t>
      </w:r>
      <w:r w:rsidR="006F5209">
        <w:rPr>
          <w:rFonts w:ascii="Arial" w:hAnsi="Arial" w:cs="Arial"/>
          <w:sz w:val="24"/>
          <w:szCs w:val="24"/>
        </w:rPr>
        <w:t>MSE level</w:t>
      </w:r>
      <w:r w:rsidR="00732EB1">
        <w:rPr>
          <w:rFonts w:ascii="Arial" w:hAnsi="Arial" w:cs="Arial"/>
          <w:sz w:val="24"/>
          <w:szCs w:val="24"/>
        </w:rPr>
        <w:t xml:space="preserve"> of ~10</w:t>
      </w:r>
      <w:r w:rsidR="00732EB1">
        <w:rPr>
          <w:rFonts w:ascii="Arial" w:hAnsi="Arial" w:cs="Arial"/>
          <w:sz w:val="24"/>
          <w:szCs w:val="24"/>
          <w:vertAlign w:val="superscript"/>
        </w:rPr>
        <w:t>-1</w:t>
      </w:r>
      <w:r w:rsidR="007D0152">
        <w:rPr>
          <w:rFonts w:ascii="Arial" w:hAnsi="Arial" w:cs="Arial"/>
          <w:sz w:val="24"/>
          <w:szCs w:val="24"/>
          <w:vertAlign w:val="superscript"/>
        </w:rPr>
        <w:t>0</w:t>
      </w:r>
      <w:r w:rsidR="006F5209">
        <w:rPr>
          <w:rFonts w:ascii="Arial" w:hAnsi="Arial" w:cs="Arial"/>
          <w:sz w:val="24"/>
          <w:szCs w:val="24"/>
        </w:rPr>
        <w:t>, it takes ~50000 more iterations for the plain GD implementation</w:t>
      </w:r>
      <w:r w:rsidR="00A006A6">
        <w:rPr>
          <w:rFonts w:ascii="Arial" w:hAnsi="Arial" w:cs="Arial"/>
          <w:sz w:val="24"/>
          <w:szCs w:val="24"/>
        </w:rPr>
        <w:t xml:space="preserve"> without momentum</w:t>
      </w:r>
      <w:r w:rsidR="00CD5140">
        <w:rPr>
          <w:rFonts w:ascii="Arial" w:hAnsi="Arial" w:cs="Arial"/>
          <w:sz w:val="24"/>
          <w:szCs w:val="24"/>
        </w:rPr>
        <w:t xml:space="preserve"> than with it</w:t>
      </w:r>
      <w:r w:rsidR="006F5209">
        <w:rPr>
          <w:rFonts w:ascii="Arial" w:hAnsi="Arial" w:cs="Arial"/>
          <w:sz w:val="24"/>
          <w:szCs w:val="24"/>
        </w:rPr>
        <w:t xml:space="preserve">. </w:t>
      </w:r>
      <w:r w:rsidR="00732EB1">
        <w:rPr>
          <w:rFonts w:ascii="Arial" w:hAnsi="Arial" w:cs="Arial"/>
          <w:sz w:val="24"/>
          <w:szCs w:val="24"/>
        </w:rPr>
        <w:t>A</w:t>
      </w:r>
      <w:r w:rsidR="006F5209">
        <w:rPr>
          <w:rFonts w:ascii="Arial" w:hAnsi="Arial" w:cs="Arial"/>
          <w:sz w:val="24"/>
          <w:szCs w:val="24"/>
        </w:rPr>
        <w:t xml:space="preserve">dding momentum </w:t>
      </w:r>
      <w:r w:rsidR="00A006A6">
        <w:rPr>
          <w:rFonts w:ascii="Arial" w:hAnsi="Arial" w:cs="Arial"/>
          <w:sz w:val="24"/>
          <w:szCs w:val="24"/>
        </w:rPr>
        <w:t>improves</w:t>
      </w:r>
      <w:r w:rsidR="006F5209">
        <w:rPr>
          <w:rFonts w:ascii="Arial" w:hAnsi="Arial" w:cs="Arial"/>
          <w:sz w:val="24"/>
          <w:szCs w:val="24"/>
        </w:rPr>
        <w:t xml:space="preserve"> the convergence </w:t>
      </w:r>
      <w:r w:rsidR="00A006A6">
        <w:rPr>
          <w:rFonts w:ascii="Arial" w:hAnsi="Arial" w:cs="Arial"/>
          <w:sz w:val="24"/>
          <w:szCs w:val="24"/>
        </w:rPr>
        <w:t xml:space="preserve">time of the </w:t>
      </w:r>
      <w:r w:rsidR="00CD5140">
        <w:rPr>
          <w:rFonts w:ascii="Arial" w:hAnsi="Arial" w:cs="Arial"/>
          <w:sz w:val="24"/>
          <w:szCs w:val="24"/>
        </w:rPr>
        <w:t>GD iterative solver</w:t>
      </w:r>
      <w:r w:rsidR="00A006A6">
        <w:rPr>
          <w:rFonts w:ascii="Arial" w:hAnsi="Arial" w:cs="Arial"/>
          <w:sz w:val="24"/>
          <w:szCs w:val="24"/>
        </w:rPr>
        <w:t xml:space="preserve"> by ~30%. </w:t>
      </w:r>
      <w:r w:rsidR="00732EB1">
        <w:rPr>
          <w:rFonts w:ascii="Arial" w:hAnsi="Arial" w:cs="Arial"/>
          <w:sz w:val="24"/>
          <w:szCs w:val="24"/>
        </w:rPr>
        <w:t xml:space="preserve">Meanwhile, scikit-learn and </w:t>
      </w:r>
      <w:r w:rsidR="0063104A">
        <w:rPr>
          <w:rFonts w:ascii="Arial" w:hAnsi="Arial" w:cs="Arial"/>
          <w:sz w:val="24"/>
          <w:szCs w:val="24"/>
        </w:rPr>
        <w:t xml:space="preserve">matrix inversion </w:t>
      </w:r>
      <w:r w:rsidR="00732EB1">
        <w:rPr>
          <w:rFonts w:ascii="Arial" w:hAnsi="Arial" w:cs="Arial"/>
          <w:sz w:val="24"/>
          <w:szCs w:val="24"/>
        </w:rPr>
        <w:t xml:space="preserve">implementation overperforms the GD and reaches </w:t>
      </w:r>
      <w:r w:rsidR="00CD5140">
        <w:rPr>
          <w:rFonts w:ascii="Arial" w:hAnsi="Arial" w:cs="Arial"/>
          <w:sz w:val="24"/>
          <w:szCs w:val="24"/>
        </w:rPr>
        <w:t>rapidly</w:t>
      </w:r>
      <w:r w:rsidR="00732EB1">
        <w:rPr>
          <w:rFonts w:ascii="Arial" w:hAnsi="Arial" w:cs="Arial"/>
          <w:sz w:val="24"/>
          <w:szCs w:val="24"/>
        </w:rPr>
        <w:t xml:space="preserve"> a training MSE of ~10</w:t>
      </w:r>
      <w:r w:rsidR="00732EB1">
        <w:rPr>
          <w:rFonts w:ascii="Arial" w:hAnsi="Arial" w:cs="Arial"/>
          <w:sz w:val="24"/>
          <w:szCs w:val="24"/>
          <w:vertAlign w:val="superscript"/>
        </w:rPr>
        <w:t>-30</w:t>
      </w:r>
      <w:r w:rsidR="00732EB1">
        <w:rPr>
          <w:rFonts w:ascii="Arial" w:hAnsi="Arial" w:cs="Arial"/>
          <w:sz w:val="24"/>
          <w:szCs w:val="24"/>
        </w:rPr>
        <w:t xml:space="preserve"> and ~10</w:t>
      </w:r>
      <w:r w:rsidR="00732EB1">
        <w:rPr>
          <w:rFonts w:ascii="Arial" w:hAnsi="Arial" w:cs="Arial"/>
          <w:sz w:val="24"/>
          <w:szCs w:val="24"/>
          <w:vertAlign w:val="superscript"/>
        </w:rPr>
        <w:t>-27</w:t>
      </w:r>
      <w:r w:rsidR="00732EB1">
        <w:rPr>
          <w:rFonts w:ascii="Arial" w:hAnsi="Arial" w:cs="Arial"/>
          <w:sz w:val="24"/>
          <w:szCs w:val="24"/>
        </w:rPr>
        <w:t xml:space="preserve">. </w:t>
      </w:r>
    </w:p>
    <w:p w14:paraId="71C32DA1" w14:textId="6F9C9C91" w:rsidR="00863EDF" w:rsidRDefault="00863EDF" w:rsidP="00732EB1">
      <w:pPr>
        <w:jc w:val="both"/>
        <w:rPr>
          <w:rFonts w:ascii="Arial" w:hAnsi="Arial" w:cs="Arial"/>
          <w:sz w:val="24"/>
          <w:szCs w:val="24"/>
        </w:rPr>
      </w:pPr>
      <w:r>
        <w:rPr>
          <w:rFonts w:ascii="Arial" w:hAnsi="Arial" w:cs="Arial"/>
          <w:sz w:val="24"/>
          <w:szCs w:val="24"/>
        </w:rPr>
        <w:t xml:space="preserve">For the SGD, </w:t>
      </w:r>
      <w:r w:rsidR="009D2BAE">
        <w:rPr>
          <w:rFonts w:ascii="Arial" w:hAnsi="Arial" w:cs="Arial"/>
          <w:sz w:val="24"/>
          <w:szCs w:val="24"/>
        </w:rPr>
        <w:t>the number of epochs is set to 30000</w:t>
      </w:r>
      <w:r w:rsidR="00806997">
        <w:rPr>
          <w:rFonts w:ascii="Arial" w:hAnsi="Arial" w:cs="Arial"/>
          <w:sz w:val="24"/>
          <w:szCs w:val="24"/>
        </w:rPr>
        <w:t xml:space="preserve"> and minibatch size of 20. We observe that S</w:t>
      </w:r>
      <w:r w:rsidR="009D2BAE">
        <w:rPr>
          <w:rFonts w:ascii="Arial" w:hAnsi="Arial" w:cs="Arial"/>
          <w:sz w:val="24"/>
          <w:szCs w:val="24"/>
        </w:rPr>
        <w:t>GD converges to a similar MSE level of ~10</w:t>
      </w:r>
      <w:r w:rsidR="009D2BAE">
        <w:rPr>
          <w:rFonts w:ascii="Arial" w:hAnsi="Arial" w:cs="Arial"/>
          <w:sz w:val="24"/>
          <w:szCs w:val="24"/>
          <w:vertAlign w:val="superscript"/>
        </w:rPr>
        <w:t>-1</w:t>
      </w:r>
      <w:r w:rsidR="007D0152">
        <w:rPr>
          <w:rFonts w:ascii="Arial" w:hAnsi="Arial" w:cs="Arial"/>
          <w:sz w:val="24"/>
          <w:szCs w:val="24"/>
          <w:vertAlign w:val="superscript"/>
        </w:rPr>
        <w:t>0</w:t>
      </w:r>
      <w:r w:rsidR="009D2BAE">
        <w:rPr>
          <w:rFonts w:ascii="Arial" w:hAnsi="Arial" w:cs="Arial"/>
          <w:sz w:val="24"/>
          <w:szCs w:val="24"/>
        </w:rPr>
        <w:t>. Again, adding momentum to the descent improves convergence time by ~30%</w:t>
      </w:r>
      <w:r w:rsidR="00806997">
        <w:rPr>
          <w:rFonts w:ascii="Arial" w:hAnsi="Arial" w:cs="Arial"/>
          <w:sz w:val="24"/>
          <w:szCs w:val="24"/>
        </w:rPr>
        <w:t xml:space="preserve"> by reducing the number of epochs </w:t>
      </w:r>
      <w:r w:rsidR="0048254C">
        <w:rPr>
          <w:rFonts w:ascii="Arial" w:hAnsi="Arial" w:cs="Arial"/>
          <w:sz w:val="24"/>
          <w:szCs w:val="24"/>
        </w:rPr>
        <w:t>to 20000</w:t>
      </w:r>
      <w:r w:rsidR="00806997">
        <w:rPr>
          <w:rFonts w:ascii="Arial" w:hAnsi="Arial" w:cs="Arial"/>
          <w:sz w:val="24"/>
          <w:szCs w:val="24"/>
        </w:rPr>
        <w:t xml:space="preserve"> to reach </w:t>
      </w:r>
      <w:r w:rsidR="00CD5140">
        <w:rPr>
          <w:rFonts w:ascii="Arial" w:hAnsi="Arial" w:cs="Arial"/>
          <w:sz w:val="24"/>
          <w:szCs w:val="24"/>
        </w:rPr>
        <w:t xml:space="preserve">the same </w:t>
      </w:r>
      <w:r w:rsidR="00806997">
        <w:rPr>
          <w:rFonts w:ascii="Arial" w:hAnsi="Arial" w:cs="Arial"/>
          <w:sz w:val="24"/>
          <w:szCs w:val="24"/>
        </w:rPr>
        <w:t>MSE level</w:t>
      </w:r>
      <w:r w:rsidR="001B0706">
        <w:rPr>
          <w:rFonts w:ascii="Arial" w:hAnsi="Arial" w:cs="Arial"/>
          <w:sz w:val="24"/>
          <w:szCs w:val="24"/>
        </w:rPr>
        <w:t xml:space="preserve"> (Fig. 3)</w:t>
      </w:r>
      <w:r w:rsidR="00806997">
        <w:rPr>
          <w:rFonts w:ascii="Arial" w:hAnsi="Arial" w:cs="Arial"/>
          <w:sz w:val="24"/>
          <w:szCs w:val="24"/>
        </w:rPr>
        <w:t xml:space="preserve">. </w:t>
      </w:r>
    </w:p>
    <w:p w14:paraId="3922AB89" w14:textId="1A6A3BA3" w:rsidR="00863EDF" w:rsidRPr="00732EB1" w:rsidRDefault="006958BE" w:rsidP="00732EB1">
      <w:pPr>
        <w:jc w:val="both"/>
        <w:rPr>
          <w:rFonts w:ascii="Arial" w:hAnsi="Arial" w:cs="Arial"/>
          <w:sz w:val="24"/>
          <w:szCs w:val="24"/>
        </w:rPr>
      </w:pPr>
      <w:r>
        <w:rPr>
          <w:rFonts w:ascii="Arial" w:hAnsi="Arial" w:cs="Arial"/>
          <w:sz w:val="24"/>
          <w:szCs w:val="24"/>
        </w:rPr>
        <w:t>Comparing the convergence time of SGD with momentum (~5s) and GD with momentum (~12s), we find that adding randomness to the initialization</w:t>
      </w:r>
      <w:r w:rsidR="00CD5140">
        <w:rPr>
          <w:rFonts w:ascii="Arial" w:hAnsi="Arial" w:cs="Arial"/>
          <w:sz w:val="24"/>
          <w:szCs w:val="24"/>
        </w:rPr>
        <w:t xml:space="preserve"> of the training set</w:t>
      </w:r>
      <w:r>
        <w:rPr>
          <w:rFonts w:ascii="Arial" w:hAnsi="Arial" w:cs="Arial"/>
          <w:sz w:val="24"/>
          <w:szCs w:val="24"/>
        </w:rPr>
        <w:t xml:space="preserve"> improves the convergence time by ~60%</w:t>
      </w:r>
      <w:r w:rsidR="00C87F2C">
        <w:rPr>
          <w:rFonts w:ascii="Arial" w:hAnsi="Arial" w:cs="Arial"/>
          <w:sz w:val="24"/>
          <w:szCs w:val="24"/>
        </w:rPr>
        <w:t>.</w:t>
      </w:r>
      <w:r>
        <w:rPr>
          <w:rFonts w:ascii="Arial" w:hAnsi="Arial" w:cs="Arial"/>
          <w:sz w:val="24"/>
          <w:szCs w:val="24"/>
        </w:rPr>
        <w:t xml:space="preserve"> </w:t>
      </w:r>
    </w:p>
    <w:p w14:paraId="02357E67" w14:textId="2812206D" w:rsidR="00752552" w:rsidRDefault="009D2BAE" w:rsidP="00FC229A">
      <w:pPr>
        <w:jc w:val="center"/>
        <w:rPr>
          <w:rFonts w:ascii="Arial" w:hAnsi="Arial" w:cs="Arial"/>
          <w:b/>
          <w:bCs/>
          <w:sz w:val="20"/>
          <w:szCs w:val="20"/>
        </w:rPr>
      </w:pPr>
      <w:r>
        <w:rPr>
          <w:rFonts w:ascii="Arial" w:hAnsi="Arial" w:cs="Arial"/>
          <w:b/>
          <w:bCs/>
          <w:noProof/>
          <w:sz w:val="20"/>
          <w:szCs w:val="20"/>
        </w:rPr>
        <w:drawing>
          <wp:inline distT="0" distB="0" distL="0" distR="0" wp14:anchorId="5A72B549" wp14:editId="6A8657E1">
            <wp:extent cx="5257053" cy="2125849"/>
            <wp:effectExtent l="0" t="0" r="0" b="0"/>
            <wp:docPr id="5" name="Picture 5"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1041" cy="2131505"/>
                    </a:xfrm>
                    <a:prstGeom prst="rect">
                      <a:avLst/>
                    </a:prstGeom>
                  </pic:spPr>
                </pic:pic>
              </a:graphicData>
            </a:graphic>
          </wp:inline>
        </w:drawing>
      </w:r>
    </w:p>
    <w:p w14:paraId="6E30754C" w14:textId="209214AD" w:rsidR="005A7272" w:rsidRDefault="00F812CB" w:rsidP="0048254C">
      <w:pPr>
        <w:jc w:val="both"/>
        <w:rPr>
          <w:rFonts w:ascii="Arial" w:hAnsi="Arial" w:cs="Arial"/>
          <w:sz w:val="20"/>
          <w:szCs w:val="20"/>
        </w:rPr>
      </w:pPr>
      <w:r w:rsidRPr="00F812CB">
        <w:rPr>
          <w:rFonts w:ascii="Arial" w:hAnsi="Arial" w:cs="Arial"/>
          <w:b/>
          <w:bCs/>
          <w:sz w:val="20"/>
          <w:szCs w:val="20"/>
        </w:rPr>
        <w:t xml:space="preserve">Fig. </w:t>
      </w:r>
      <w:r w:rsidR="00E35917">
        <w:rPr>
          <w:rFonts w:ascii="Arial" w:hAnsi="Arial" w:cs="Arial"/>
          <w:b/>
          <w:bCs/>
          <w:sz w:val="20"/>
          <w:szCs w:val="20"/>
        </w:rPr>
        <w:t>3</w:t>
      </w:r>
      <w:r>
        <w:rPr>
          <w:rFonts w:ascii="Arial" w:hAnsi="Arial" w:cs="Arial"/>
          <w:b/>
          <w:bCs/>
          <w:sz w:val="20"/>
          <w:szCs w:val="20"/>
        </w:rPr>
        <w:t xml:space="preserve">: </w:t>
      </w:r>
      <w:r w:rsidR="00230C07" w:rsidRPr="00230C07">
        <w:rPr>
          <w:rFonts w:ascii="Arial" w:hAnsi="Arial" w:cs="Arial"/>
          <w:sz w:val="20"/>
          <w:szCs w:val="20"/>
        </w:rPr>
        <w:t>Error c</w:t>
      </w:r>
      <w:r w:rsidRPr="00230C07">
        <w:rPr>
          <w:rFonts w:ascii="Arial" w:hAnsi="Arial" w:cs="Arial"/>
          <w:sz w:val="20"/>
          <w:szCs w:val="20"/>
        </w:rPr>
        <w:t>onvergence curve</w:t>
      </w:r>
      <w:r w:rsidR="00230C07" w:rsidRPr="00230C07">
        <w:rPr>
          <w:rFonts w:ascii="Arial" w:hAnsi="Arial" w:cs="Arial"/>
          <w:sz w:val="20"/>
          <w:szCs w:val="20"/>
        </w:rPr>
        <w:t xml:space="preserve"> for</w:t>
      </w:r>
      <w:r w:rsidRPr="00230C07">
        <w:rPr>
          <w:rFonts w:ascii="Arial" w:hAnsi="Arial" w:cs="Arial"/>
          <w:sz w:val="20"/>
          <w:szCs w:val="20"/>
        </w:rPr>
        <w:t xml:space="preserve"> plain </w:t>
      </w:r>
      <w:del w:id="119" w:author="Luis Barreiro" w:date="2022-11-16T21:18:00Z">
        <w:r w:rsidRPr="00230C07" w:rsidDel="005C046E">
          <w:rPr>
            <w:rFonts w:ascii="Arial" w:hAnsi="Arial" w:cs="Arial"/>
            <w:sz w:val="20"/>
            <w:szCs w:val="20"/>
          </w:rPr>
          <w:delText>gradient descent</w:delText>
        </w:r>
      </w:del>
      <w:ins w:id="120" w:author="Luis Barreiro" w:date="2022-11-16T21:18:00Z">
        <w:r w:rsidR="005C046E">
          <w:rPr>
            <w:rFonts w:ascii="Arial" w:hAnsi="Arial" w:cs="Arial"/>
            <w:sz w:val="20"/>
            <w:szCs w:val="20"/>
          </w:rPr>
          <w:t>GD</w:t>
        </w:r>
      </w:ins>
      <w:r w:rsidR="00752552">
        <w:rPr>
          <w:rFonts w:ascii="Arial" w:hAnsi="Arial" w:cs="Arial"/>
          <w:sz w:val="20"/>
          <w:szCs w:val="20"/>
        </w:rPr>
        <w:t xml:space="preserve"> (left plot)</w:t>
      </w:r>
      <w:r w:rsidRPr="00230C07">
        <w:rPr>
          <w:rFonts w:ascii="Arial" w:hAnsi="Arial" w:cs="Arial"/>
          <w:sz w:val="20"/>
          <w:szCs w:val="20"/>
        </w:rPr>
        <w:t xml:space="preserve"> </w:t>
      </w:r>
      <w:r w:rsidR="00752552">
        <w:rPr>
          <w:rFonts w:ascii="Arial" w:hAnsi="Arial" w:cs="Arial"/>
          <w:sz w:val="20"/>
          <w:szCs w:val="20"/>
        </w:rPr>
        <w:t xml:space="preserve">and </w:t>
      </w:r>
      <w:del w:id="121" w:author="Luis Barreiro" w:date="2022-11-16T21:19:00Z">
        <w:r w:rsidR="00752552" w:rsidDel="005C046E">
          <w:rPr>
            <w:rFonts w:ascii="Arial" w:hAnsi="Arial" w:cs="Arial"/>
            <w:sz w:val="20"/>
            <w:szCs w:val="20"/>
          </w:rPr>
          <w:delText>stochastic gradient descent</w:delText>
        </w:r>
      </w:del>
      <w:ins w:id="122" w:author="Luis Barreiro" w:date="2022-11-16T21:19:00Z">
        <w:r w:rsidR="005C046E">
          <w:rPr>
            <w:rFonts w:ascii="Arial" w:hAnsi="Arial" w:cs="Arial"/>
            <w:sz w:val="20"/>
            <w:szCs w:val="20"/>
          </w:rPr>
          <w:t>SGD</w:t>
        </w:r>
      </w:ins>
      <w:r w:rsidR="00752552">
        <w:rPr>
          <w:rFonts w:ascii="Arial" w:hAnsi="Arial" w:cs="Arial"/>
          <w:sz w:val="20"/>
          <w:szCs w:val="20"/>
        </w:rPr>
        <w:t xml:space="preserve"> (right plot) </w:t>
      </w:r>
      <w:r w:rsidRPr="00230C07">
        <w:rPr>
          <w:rFonts w:ascii="Arial" w:hAnsi="Arial" w:cs="Arial"/>
          <w:sz w:val="20"/>
          <w:szCs w:val="20"/>
        </w:rPr>
        <w:t>with and without momentum for a fixed learning rate of 0.01</w:t>
      </w:r>
      <w:r w:rsidR="00752552">
        <w:rPr>
          <w:rFonts w:ascii="Arial" w:hAnsi="Arial" w:cs="Arial"/>
          <w:sz w:val="20"/>
          <w:szCs w:val="20"/>
        </w:rPr>
        <w:t>.</w:t>
      </w:r>
      <w:r w:rsidR="006F5209">
        <w:rPr>
          <w:rFonts w:ascii="Arial" w:hAnsi="Arial" w:cs="Arial"/>
          <w:sz w:val="20"/>
          <w:szCs w:val="20"/>
        </w:rPr>
        <w:t xml:space="preserve"> Note the y-axis is on a logarithmic scale. </w:t>
      </w:r>
    </w:p>
    <w:p w14:paraId="78E2FBFD" w14:textId="77777777" w:rsidR="00975922" w:rsidRDefault="00975922">
      <w:pPr>
        <w:jc w:val="right"/>
        <w:rPr>
          <w:rFonts w:ascii="Arial" w:hAnsi="Arial" w:cs="Arial"/>
          <w:sz w:val="20"/>
          <w:szCs w:val="20"/>
        </w:rPr>
        <w:pPrChange w:id="123" w:author="Luis Barreiro" w:date="2022-11-16T21:18:00Z">
          <w:pPr>
            <w:jc w:val="both"/>
          </w:pPr>
        </w:pPrChange>
      </w:pPr>
    </w:p>
    <w:p w14:paraId="6B696E25" w14:textId="7F878312" w:rsidR="00922F58" w:rsidRDefault="009B65B6" w:rsidP="0048254C">
      <w:pPr>
        <w:jc w:val="both"/>
        <w:rPr>
          <w:rFonts w:ascii="Arial" w:hAnsi="Arial" w:cs="Arial"/>
          <w:sz w:val="24"/>
          <w:szCs w:val="24"/>
        </w:rPr>
      </w:pPr>
      <w:r w:rsidRPr="009B65B6">
        <w:rPr>
          <w:rFonts w:ascii="Arial" w:hAnsi="Arial" w:cs="Arial"/>
          <w:sz w:val="24"/>
          <w:szCs w:val="24"/>
        </w:rPr>
        <w:t>Then, we appl</w:t>
      </w:r>
      <w:r w:rsidR="00AA29C9">
        <w:rPr>
          <w:rFonts w:ascii="Arial" w:hAnsi="Arial" w:cs="Arial"/>
          <w:sz w:val="24"/>
          <w:szCs w:val="24"/>
        </w:rPr>
        <w:t>y</w:t>
      </w:r>
      <w:r w:rsidRPr="009B65B6">
        <w:rPr>
          <w:rFonts w:ascii="Arial" w:hAnsi="Arial" w:cs="Arial"/>
          <w:sz w:val="24"/>
          <w:szCs w:val="24"/>
        </w:rPr>
        <w:t xml:space="preserve"> three adaptive learning rates </w:t>
      </w:r>
      <w:r w:rsidR="00AA29C9">
        <w:rPr>
          <w:rFonts w:ascii="Arial" w:hAnsi="Arial" w:cs="Arial"/>
          <w:sz w:val="24"/>
          <w:szCs w:val="24"/>
        </w:rPr>
        <w:t xml:space="preserve">tuning </w:t>
      </w:r>
      <w:r w:rsidRPr="009B65B6">
        <w:rPr>
          <w:rFonts w:ascii="Arial" w:hAnsi="Arial" w:cs="Arial"/>
          <w:sz w:val="24"/>
          <w:szCs w:val="24"/>
        </w:rPr>
        <w:t>methods (</w:t>
      </w:r>
      <w:proofErr w:type="spellStart"/>
      <w:r w:rsidRPr="009B65B6">
        <w:rPr>
          <w:rFonts w:ascii="Arial" w:hAnsi="Arial" w:cs="Arial"/>
          <w:sz w:val="24"/>
          <w:szCs w:val="24"/>
        </w:rPr>
        <w:t>ADAgrad</w:t>
      </w:r>
      <w:proofErr w:type="spellEnd"/>
      <w:r w:rsidRPr="009B65B6">
        <w:rPr>
          <w:rFonts w:ascii="Arial" w:hAnsi="Arial" w:cs="Arial"/>
          <w:sz w:val="24"/>
          <w:szCs w:val="24"/>
        </w:rPr>
        <w:t>, ADAM and RMSprop</w:t>
      </w:r>
      <w:r w:rsidR="007D0152">
        <w:rPr>
          <w:rFonts w:ascii="Arial" w:hAnsi="Arial" w:cs="Arial"/>
          <w:sz w:val="24"/>
          <w:szCs w:val="24"/>
        </w:rPr>
        <w:t xml:space="preserve"> with momentum</w:t>
      </w:r>
      <w:r w:rsidRPr="009B65B6">
        <w:rPr>
          <w:rFonts w:ascii="Arial" w:hAnsi="Arial" w:cs="Arial"/>
          <w:sz w:val="24"/>
          <w:szCs w:val="24"/>
        </w:rPr>
        <w:t xml:space="preserve">) to the same regression task. Importantly, the learning rate had to be </w:t>
      </w:r>
      <w:r w:rsidR="00AA29C9">
        <w:rPr>
          <w:rFonts w:ascii="Arial" w:hAnsi="Arial" w:cs="Arial"/>
          <w:sz w:val="24"/>
          <w:szCs w:val="24"/>
        </w:rPr>
        <w:t>initially set</w:t>
      </w:r>
      <w:r>
        <w:rPr>
          <w:rFonts w:ascii="Arial" w:hAnsi="Arial" w:cs="Arial"/>
          <w:sz w:val="24"/>
          <w:szCs w:val="24"/>
        </w:rPr>
        <w:t xml:space="preserve"> to η=0.00005 to reach a</w:t>
      </w:r>
      <w:r w:rsidR="00861990">
        <w:rPr>
          <w:rFonts w:ascii="Arial" w:hAnsi="Arial" w:cs="Arial"/>
          <w:sz w:val="24"/>
          <w:szCs w:val="24"/>
        </w:rPr>
        <w:t xml:space="preserve"> training</w:t>
      </w:r>
      <w:r>
        <w:rPr>
          <w:rFonts w:ascii="Arial" w:hAnsi="Arial" w:cs="Arial"/>
          <w:sz w:val="24"/>
          <w:szCs w:val="24"/>
        </w:rPr>
        <w:t xml:space="preserve"> MSE level of ~10</w:t>
      </w:r>
      <w:r>
        <w:rPr>
          <w:rFonts w:ascii="Arial" w:hAnsi="Arial" w:cs="Arial"/>
          <w:sz w:val="24"/>
          <w:szCs w:val="24"/>
          <w:vertAlign w:val="superscript"/>
        </w:rPr>
        <w:t>-10</w:t>
      </w:r>
      <w:r>
        <w:rPr>
          <w:rFonts w:ascii="Arial" w:hAnsi="Arial" w:cs="Arial"/>
          <w:sz w:val="24"/>
          <w:szCs w:val="24"/>
        </w:rPr>
        <w:t xml:space="preserve">. </w:t>
      </w:r>
      <w:r w:rsidR="00861990">
        <w:rPr>
          <w:rFonts w:ascii="Arial" w:hAnsi="Arial" w:cs="Arial"/>
          <w:sz w:val="24"/>
          <w:szCs w:val="24"/>
        </w:rPr>
        <w:t xml:space="preserve">The </w:t>
      </w:r>
      <w:proofErr w:type="spellStart"/>
      <w:r w:rsidR="00861990">
        <w:rPr>
          <w:rFonts w:ascii="Arial" w:hAnsi="Arial" w:cs="Arial"/>
          <w:sz w:val="24"/>
          <w:szCs w:val="24"/>
        </w:rPr>
        <w:t>ADAgrad</w:t>
      </w:r>
      <w:proofErr w:type="spellEnd"/>
      <w:r w:rsidR="00861990">
        <w:rPr>
          <w:rFonts w:ascii="Arial" w:hAnsi="Arial" w:cs="Arial"/>
          <w:sz w:val="24"/>
          <w:szCs w:val="24"/>
        </w:rPr>
        <w:t xml:space="preserve"> and RMSprop </w:t>
      </w:r>
      <w:r w:rsidR="00AA29C9">
        <w:rPr>
          <w:rFonts w:ascii="Arial" w:hAnsi="Arial" w:cs="Arial"/>
          <w:sz w:val="24"/>
          <w:szCs w:val="24"/>
        </w:rPr>
        <w:t xml:space="preserve">behave almost identically and </w:t>
      </w:r>
      <w:r w:rsidR="00861990">
        <w:rPr>
          <w:rFonts w:ascii="Arial" w:hAnsi="Arial" w:cs="Arial"/>
          <w:sz w:val="24"/>
          <w:szCs w:val="24"/>
        </w:rPr>
        <w:t xml:space="preserve">converge to </w:t>
      </w:r>
      <w:r w:rsidR="00AA29C9">
        <w:rPr>
          <w:rFonts w:ascii="Arial" w:hAnsi="Arial" w:cs="Arial"/>
          <w:sz w:val="24"/>
          <w:szCs w:val="24"/>
        </w:rPr>
        <w:t>similar</w:t>
      </w:r>
      <w:r w:rsidR="00861990">
        <w:rPr>
          <w:rFonts w:ascii="Arial" w:hAnsi="Arial" w:cs="Arial"/>
          <w:sz w:val="24"/>
          <w:szCs w:val="24"/>
        </w:rPr>
        <w:t xml:space="preserve"> MSE at ~12000 epochs</w:t>
      </w:r>
      <w:r w:rsidR="00AA29C9">
        <w:rPr>
          <w:rFonts w:ascii="Arial" w:hAnsi="Arial" w:cs="Arial"/>
          <w:sz w:val="24"/>
          <w:szCs w:val="24"/>
        </w:rPr>
        <w:t>. Both implementations yield</w:t>
      </w:r>
      <w:r w:rsidR="00861990">
        <w:rPr>
          <w:rFonts w:ascii="Arial" w:hAnsi="Arial" w:cs="Arial"/>
          <w:sz w:val="24"/>
          <w:szCs w:val="24"/>
        </w:rPr>
        <w:t xml:space="preserve"> a very similar convergence trajectory. The ADAM implementation converges at ~14000 </w:t>
      </w:r>
      <w:r w:rsidR="00AA29C9">
        <w:rPr>
          <w:rFonts w:ascii="Arial" w:hAnsi="Arial" w:cs="Arial"/>
          <w:sz w:val="24"/>
          <w:szCs w:val="24"/>
        </w:rPr>
        <w:t xml:space="preserve">epochs </w:t>
      </w:r>
      <w:r w:rsidR="00861990">
        <w:rPr>
          <w:rFonts w:ascii="Arial" w:hAnsi="Arial" w:cs="Arial"/>
          <w:sz w:val="24"/>
          <w:szCs w:val="24"/>
        </w:rPr>
        <w:t xml:space="preserve">and is outperformed by the other tuning methods </w:t>
      </w:r>
      <w:r w:rsidR="00AA29C9">
        <w:rPr>
          <w:rFonts w:ascii="Arial" w:hAnsi="Arial" w:cs="Arial"/>
          <w:sz w:val="24"/>
          <w:szCs w:val="24"/>
        </w:rPr>
        <w:t>in terms of convergence time</w:t>
      </w:r>
      <w:r w:rsidR="00861990">
        <w:rPr>
          <w:rFonts w:ascii="Arial" w:hAnsi="Arial" w:cs="Arial"/>
          <w:sz w:val="24"/>
          <w:szCs w:val="24"/>
        </w:rPr>
        <w:t>.</w:t>
      </w:r>
      <w:r w:rsidR="007D0152">
        <w:rPr>
          <w:rFonts w:ascii="Arial" w:hAnsi="Arial" w:cs="Arial"/>
          <w:sz w:val="24"/>
          <w:szCs w:val="24"/>
        </w:rPr>
        <w:t xml:space="preserve"> </w:t>
      </w:r>
      <w:proofErr w:type="spellStart"/>
      <w:r w:rsidR="007D0152">
        <w:rPr>
          <w:rFonts w:ascii="Arial" w:hAnsi="Arial" w:cs="Arial"/>
          <w:sz w:val="24"/>
          <w:szCs w:val="24"/>
        </w:rPr>
        <w:t>ADAgrad</w:t>
      </w:r>
      <w:proofErr w:type="spellEnd"/>
      <w:r w:rsidR="007D0152">
        <w:rPr>
          <w:rFonts w:ascii="Arial" w:hAnsi="Arial" w:cs="Arial"/>
          <w:sz w:val="24"/>
          <w:szCs w:val="24"/>
        </w:rPr>
        <w:t xml:space="preserve"> and RMSprop improves the convergence time by ~40% and ADAM by ~30%</w:t>
      </w:r>
      <w:r w:rsidR="00AA29C9">
        <w:rPr>
          <w:rFonts w:ascii="Arial" w:hAnsi="Arial" w:cs="Arial"/>
          <w:sz w:val="24"/>
          <w:szCs w:val="24"/>
        </w:rPr>
        <w:t xml:space="preserve"> with respect to “plain” SGD. </w:t>
      </w:r>
    </w:p>
    <w:p w14:paraId="4F620878" w14:textId="46FA2638" w:rsidR="00752552" w:rsidRDefault="009B65B6" w:rsidP="0048254C">
      <w:pPr>
        <w:jc w:val="center"/>
        <w:rPr>
          <w:rFonts w:ascii="Arial" w:hAnsi="Arial" w:cs="Arial"/>
          <w:b/>
          <w:bCs/>
          <w:sz w:val="20"/>
          <w:szCs w:val="20"/>
        </w:rPr>
      </w:pPr>
      <w:r>
        <w:rPr>
          <w:rFonts w:ascii="Arial" w:hAnsi="Arial" w:cs="Arial"/>
          <w:b/>
          <w:bCs/>
          <w:noProof/>
          <w:sz w:val="20"/>
          <w:szCs w:val="20"/>
        </w:rPr>
        <w:drawing>
          <wp:inline distT="0" distB="0" distL="0" distR="0" wp14:anchorId="059908F7" wp14:editId="373B96CD">
            <wp:extent cx="5672667" cy="4037330"/>
            <wp:effectExtent l="0" t="0" r="4445" b="127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rotWithShape="1">
                    <a:blip r:embed="rId17" cstate="print">
                      <a:extLst>
                        <a:ext uri="{28A0092B-C50C-407E-A947-70E740481C1C}">
                          <a14:useLocalDpi xmlns:a14="http://schemas.microsoft.com/office/drawing/2010/main" val="0"/>
                        </a:ext>
                      </a:extLst>
                    </a:blip>
                    <a:srcRect r="4558"/>
                    <a:stretch/>
                  </pic:blipFill>
                  <pic:spPr bwMode="auto">
                    <a:xfrm>
                      <a:off x="0" y="0"/>
                      <a:ext cx="5672667" cy="4037330"/>
                    </a:xfrm>
                    <a:prstGeom prst="rect">
                      <a:avLst/>
                    </a:prstGeom>
                    <a:ln>
                      <a:noFill/>
                    </a:ln>
                    <a:extLst>
                      <a:ext uri="{53640926-AAD7-44D8-BBD7-CCE9431645EC}">
                        <a14:shadowObscured xmlns:a14="http://schemas.microsoft.com/office/drawing/2010/main"/>
                      </a:ext>
                    </a:extLst>
                  </pic:spPr>
                </pic:pic>
              </a:graphicData>
            </a:graphic>
          </wp:inline>
        </w:drawing>
      </w:r>
    </w:p>
    <w:p w14:paraId="085FDF51" w14:textId="0AC73FC4" w:rsidR="00541212" w:rsidRDefault="00230C07" w:rsidP="00962D55">
      <w:pPr>
        <w:rPr>
          <w:rFonts w:ascii="Arial" w:hAnsi="Arial" w:cs="Arial"/>
          <w:sz w:val="20"/>
          <w:szCs w:val="20"/>
        </w:rPr>
      </w:pPr>
      <w:r w:rsidRPr="00F812CB">
        <w:rPr>
          <w:rFonts w:ascii="Arial" w:hAnsi="Arial" w:cs="Arial"/>
          <w:b/>
          <w:bCs/>
          <w:sz w:val="20"/>
          <w:szCs w:val="20"/>
        </w:rPr>
        <w:t xml:space="preserve">Fig. </w:t>
      </w:r>
      <w:r w:rsidR="00E35917">
        <w:rPr>
          <w:rFonts w:ascii="Arial" w:hAnsi="Arial" w:cs="Arial"/>
          <w:b/>
          <w:bCs/>
          <w:sz w:val="20"/>
          <w:szCs w:val="20"/>
        </w:rPr>
        <w:t>4</w:t>
      </w:r>
      <w:r>
        <w:rPr>
          <w:rFonts w:ascii="Arial" w:hAnsi="Arial" w:cs="Arial"/>
          <w:b/>
          <w:bCs/>
          <w:sz w:val="20"/>
          <w:szCs w:val="20"/>
        </w:rPr>
        <w:t xml:space="preserve">: </w:t>
      </w:r>
      <w:r w:rsidRPr="00230C07">
        <w:rPr>
          <w:rFonts w:ascii="Arial" w:hAnsi="Arial" w:cs="Arial"/>
          <w:sz w:val="20"/>
          <w:szCs w:val="20"/>
        </w:rPr>
        <w:t>Error convergence curve for stochasti</w:t>
      </w:r>
      <w:r>
        <w:rPr>
          <w:rFonts w:ascii="Arial" w:hAnsi="Arial" w:cs="Arial"/>
          <w:sz w:val="20"/>
          <w:szCs w:val="20"/>
        </w:rPr>
        <w:t>c</w:t>
      </w:r>
      <w:r w:rsidRPr="00230C07">
        <w:rPr>
          <w:rFonts w:ascii="Arial" w:hAnsi="Arial" w:cs="Arial"/>
          <w:sz w:val="20"/>
          <w:szCs w:val="20"/>
        </w:rPr>
        <w:t xml:space="preserve"> </w:t>
      </w:r>
      <w:del w:id="124" w:author="Luis Barreiro" w:date="2022-11-16T21:18:00Z">
        <w:r w:rsidRPr="00230C07" w:rsidDel="005C046E">
          <w:rPr>
            <w:rFonts w:ascii="Arial" w:hAnsi="Arial" w:cs="Arial"/>
            <w:sz w:val="20"/>
            <w:szCs w:val="20"/>
          </w:rPr>
          <w:delText>gradient descent</w:delText>
        </w:r>
      </w:del>
      <w:ins w:id="125" w:author="Luis Barreiro" w:date="2022-11-16T21:18:00Z">
        <w:r w:rsidR="005C046E">
          <w:rPr>
            <w:rFonts w:ascii="Arial" w:hAnsi="Arial" w:cs="Arial"/>
            <w:sz w:val="20"/>
            <w:szCs w:val="20"/>
          </w:rPr>
          <w:t>GD</w:t>
        </w:r>
      </w:ins>
      <w:r w:rsidRPr="00230C07">
        <w:rPr>
          <w:rFonts w:ascii="Arial" w:hAnsi="Arial" w:cs="Arial"/>
          <w:sz w:val="20"/>
          <w:szCs w:val="20"/>
        </w:rPr>
        <w:t xml:space="preserve"> with and without momentum for a fixed learning rate of 0.01, 800 epochs and mini batch size of 20.</w:t>
      </w:r>
      <w:r w:rsidR="006F5209" w:rsidRPr="006F5209">
        <w:rPr>
          <w:rFonts w:ascii="Arial" w:hAnsi="Arial" w:cs="Arial"/>
          <w:sz w:val="20"/>
          <w:szCs w:val="20"/>
        </w:rPr>
        <w:t xml:space="preserve"> </w:t>
      </w:r>
      <w:r w:rsidR="006F5209">
        <w:rPr>
          <w:rFonts w:ascii="Arial" w:hAnsi="Arial" w:cs="Arial"/>
          <w:sz w:val="20"/>
          <w:szCs w:val="20"/>
        </w:rPr>
        <w:t>Note the y-axis is on a logarithmic scale</w:t>
      </w:r>
    </w:p>
    <w:p w14:paraId="18E5F4EF" w14:textId="77777777" w:rsidR="00100904" w:rsidRDefault="00100904" w:rsidP="00962D55">
      <w:pPr>
        <w:rPr>
          <w:rFonts w:ascii="Arial" w:hAnsi="Arial" w:cs="Arial"/>
          <w:sz w:val="20"/>
          <w:szCs w:val="20"/>
        </w:rPr>
      </w:pPr>
    </w:p>
    <w:p w14:paraId="66662080" w14:textId="77117D9B" w:rsidR="002A7CCE" w:rsidRDefault="002A7CCE" w:rsidP="00541212">
      <w:pPr>
        <w:spacing w:after="0"/>
        <w:rPr>
          <w:rFonts w:ascii="Arial" w:hAnsi="Arial" w:cs="Arial"/>
          <w:i/>
          <w:iCs/>
          <w:sz w:val="16"/>
          <w:szCs w:val="16"/>
          <w:u w:val="single"/>
        </w:rPr>
      </w:pPr>
      <w:r w:rsidRPr="002A7CCE">
        <w:rPr>
          <w:rFonts w:ascii="Arial" w:hAnsi="Arial" w:cs="Arial"/>
          <w:i/>
          <w:iCs/>
          <w:sz w:val="16"/>
          <w:szCs w:val="16"/>
          <w:u w:val="single"/>
        </w:rPr>
        <w:t>Code used to produce the plots</w:t>
      </w:r>
      <w:r>
        <w:rPr>
          <w:rFonts w:ascii="Arial" w:hAnsi="Arial" w:cs="Arial"/>
          <w:i/>
          <w:iCs/>
          <w:sz w:val="16"/>
          <w:szCs w:val="16"/>
          <w:u w:val="single"/>
        </w:rPr>
        <w:t xml:space="preserve"> for section 3.1</w:t>
      </w:r>
      <w:r w:rsidRPr="002A7CCE">
        <w:rPr>
          <w:rFonts w:ascii="Arial" w:hAnsi="Arial" w:cs="Arial"/>
          <w:i/>
          <w:iCs/>
          <w:sz w:val="16"/>
          <w:szCs w:val="16"/>
          <w:u w:val="single"/>
        </w:rPr>
        <w:t xml:space="preserve"> in </w:t>
      </w:r>
      <w:proofErr w:type="spellStart"/>
      <w:r w:rsidRPr="002A7CCE">
        <w:rPr>
          <w:rFonts w:ascii="Arial" w:hAnsi="Arial" w:cs="Arial"/>
          <w:i/>
          <w:iCs/>
          <w:sz w:val="16"/>
          <w:szCs w:val="16"/>
          <w:u w:val="single"/>
        </w:rPr>
        <w:t>Generic_codes_solver</w:t>
      </w:r>
      <w:proofErr w:type="spellEnd"/>
      <w:r w:rsidRPr="002A7CCE">
        <w:rPr>
          <w:rFonts w:ascii="Arial" w:hAnsi="Arial" w:cs="Arial"/>
          <w:i/>
          <w:iCs/>
          <w:sz w:val="16"/>
          <w:szCs w:val="16"/>
          <w:u w:val="single"/>
        </w:rPr>
        <w:t>/:</w:t>
      </w:r>
    </w:p>
    <w:p w14:paraId="750C9FE0" w14:textId="77777777" w:rsidR="00CE008C" w:rsidRPr="002A7CCE" w:rsidRDefault="00CE008C" w:rsidP="00541212">
      <w:pPr>
        <w:spacing w:after="0"/>
        <w:rPr>
          <w:rFonts w:ascii="Arial" w:hAnsi="Arial" w:cs="Arial"/>
          <w:i/>
          <w:iCs/>
          <w:sz w:val="16"/>
          <w:szCs w:val="16"/>
          <w:u w:val="single"/>
        </w:rPr>
      </w:pPr>
    </w:p>
    <w:p w14:paraId="743C0D37" w14:textId="7E0D2F90" w:rsidR="00541212" w:rsidRDefault="002A7CCE" w:rsidP="00541212">
      <w:pPr>
        <w:spacing w:after="0"/>
        <w:rPr>
          <w:rFonts w:ascii="Arial" w:hAnsi="Arial" w:cs="Arial"/>
          <w:i/>
          <w:iCs/>
          <w:sz w:val="16"/>
          <w:szCs w:val="16"/>
        </w:rPr>
      </w:pPr>
      <w:r w:rsidRPr="002A7CCE">
        <w:rPr>
          <w:rFonts w:ascii="Arial" w:hAnsi="Arial" w:cs="Arial"/>
          <w:i/>
          <w:iCs/>
          <w:sz w:val="16"/>
          <w:szCs w:val="16"/>
        </w:rPr>
        <w:t xml:space="preserve">GD.py </w:t>
      </w:r>
    </w:p>
    <w:p w14:paraId="2013F559" w14:textId="5AE692C2" w:rsidR="00541212" w:rsidRDefault="002A7CCE" w:rsidP="00541212">
      <w:pPr>
        <w:spacing w:after="0"/>
        <w:rPr>
          <w:rFonts w:ascii="Arial" w:hAnsi="Arial" w:cs="Arial"/>
          <w:i/>
          <w:iCs/>
          <w:sz w:val="16"/>
          <w:szCs w:val="16"/>
        </w:rPr>
      </w:pPr>
      <w:r w:rsidRPr="002A7CCE">
        <w:rPr>
          <w:rFonts w:ascii="Arial" w:hAnsi="Arial" w:cs="Arial"/>
          <w:i/>
          <w:iCs/>
          <w:sz w:val="16"/>
          <w:szCs w:val="16"/>
        </w:rPr>
        <w:t xml:space="preserve">GD_momentum.py </w:t>
      </w:r>
    </w:p>
    <w:p w14:paraId="62EFCCB7" w14:textId="5A990899" w:rsidR="00541212" w:rsidRDefault="002A7CCE" w:rsidP="00541212">
      <w:pPr>
        <w:spacing w:after="0"/>
        <w:rPr>
          <w:rFonts w:ascii="Arial" w:hAnsi="Arial" w:cs="Arial"/>
          <w:i/>
          <w:iCs/>
          <w:sz w:val="16"/>
          <w:szCs w:val="16"/>
        </w:rPr>
      </w:pPr>
      <w:r w:rsidRPr="002A7CCE">
        <w:rPr>
          <w:rFonts w:ascii="Arial" w:hAnsi="Arial" w:cs="Arial"/>
          <w:i/>
          <w:iCs/>
          <w:sz w:val="16"/>
          <w:szCs w:val="16"/>
        </w:rPr>
        <w:t xml:space="preserve">SDG.py </w:t>
      </w:r>
    </w:p>
    <w:p w14:paraId="6E5F5A4E" w14:textId="3BEBB38B" w:rsidR="00541212" w:rsidRDefault="002A7CCE" w:rsidP="00541212">
      <w:pPr>
        <w:spacing w:after="0"/>
        <w:rPr>
          <w:rFonts w:ascii="Arial" w:hAnsi="Arial" w:cs="Arial"/>
          <w:i/>
          <w:iCs/>
          <w:sz w:val="16"/>
          <w:szCs w:val="16"/>
        </w:rPr>
      </w:pPr>
      <w:r w:rsidRPr="002A7CCE">
        <w:rPr>
          <w:rFonts w:ascii="Arial" w:hAnsi="Arial" w:cs="Arial"/>
          <w:i/>
          <w:iCs/>
          <w:sz w:val="16"/>
          <w:szCs w:val="16"/>
        </w:rPr>
        <w:t xml:space="preserve">SDG_momentum.py </w:t>
      </w:r>
    </w:p>
    <w:p w14:paraId="4F3EB443" w14:textId="5C53ACCB" w:rsidR="00541212" w:rsidRDefault="002A7CCE" w:rsidP="00541212">
      <w:pPr>
        <w:spacing w:after="0"/>
        <w:rPr>
          <w:rFonts w:ascii="Arial" w:hAnsi="Arial" w:cs="Arial"/>
          <w:i/>
          <w:iCs/>
          <w:sz w:val="16"/>
          <w:szCs w:val="16"/>
        </w:rPr>
      </w:pPr>
      <w:r w:rsidRPr="002A7CCE">
        <w:rPr>
          <w:rFonts w:ascii="Arial" w:hAnsi="Arial" w:cs="Arial"/>
          <w:i/>
          <w:iCs/>
          <w:sz w:val="16"/>
          <w:szCs w:val="16"/>
        </w:rPr>
        <w:t xml:space="preserve">SDG_adagrad_mometum.py  </w:t>
      </w:r>
    </w:p>
    <w:p w14:paraId="27D778D3" w14:textId="1118C4A9" w:rsidR="00541212" w:rsidRDefault="002A7CCE" w:rsidP="00541212">
      <w:pPr>
        <w:spacing w:after="0"/>
        <w:rPr>
          <w:rFonts w:ascii="Arial" w:hAnsi="Arial" w:cs="Arial"/>
          <w:i/>
          <w:iCs/>
          <w:sz w:val="16"/>
          <w:szCs w:val="16"/>
        </w:rPr>
      </w:pPr>
      <w:r w:rsidRPr="002A7CCE">
        <w:rPr>
          <w:rFonts w:ascii="Arial" w:hAnsi="Arial" w:cs="Arial"/>
          <w:i/>
          <w:iCs/>
          <w:sz w:val="16"/>
          <w:szCs w:val="16"/>
        </w:rPr>
        <w:t xml:space="preserve">SDG_RMSprop_momentum.py </w:t>
      </w:r>
    </w:p>
    <w:p w14:paraId="77E11BF3" w14:textId="6106E61D" w:rsidR="002A7CCE" w:rsidRDefault="002A7CCE" w:rsidP="00541212">
      <w:pPr>
        <w:spacing w:after="0"/>
        <w:rPr>
          <w:rFonts w:ascii="Arial" w:hAnsi="Arial" w:cs="Arial"/>
          <w:i/>
          <w:iCs/>
          <w:sz w:val="16"/>
          <w:szCs w:val="16"/>
        </w:rPr>
      </w:pPr>
      <w:r w:rsidRPr="002A7CCE">
        <w:rPr>
          <w:rFonts w:ascii="Arial" w:hAnsi="Arial" w:cs="Arial"/>
          <w:i/>
          <w:iCs/>
          <w:sz w:val="16"/>
          <w:szCs w:val="16"/>
        </w:rPr>
        <w:t>SDG_adam_momentum.py</w:t>
      </w:r>
    </w:p>
    <w:p w14:paraId="60B6CF82" w14:textId="77777777" w:rsidR="00541212" w:rsidRPr="00271859" w:rsidRDefault="00541212" w:rsidP="00541212">
      <w:pPr>
        <w:spacing w:after="0"/>
        <w:rPr>
          <w:rFonts w:ascii="Arial" w:hAnsi="Arial" w:cs="Arial"/>
          <w:i/>
          <w:iCs/>
          <w:sz w:val="16"/>
          <w:szCs w:val="16"/>
        </w:rPr>
      </w:pPr>
    </w:p>
    <w:p w14:paraId="440941D5" w14:textId="265A1E63" w:rsidR="00962D55" w:rsidRDefault="00F045B3" w:rsidP="00A06F2F">
      <w:pPr>
        <w:pStyle w:val="ListParagraph"/>
        <w:keepNext/>
        <w:numPr>
          <w:ilvl w:val="1"/>
          <w:numId w:val="18"/>
        </w:numPr>
        <w:jc w:val="both"/>
        <w:rPr>
          <w:rFonts w:ascii="Arial" w:hAnsi="Arial" w:cs="Arial"/>
          <w:sz w:val="24"/>
          <w:szCs w:val="24"/>
          <w:u w:val="single"/>
        </w:rPr>
      </w:pPr>
      <w:r w:rsidRPr="0098466B">
        <w:rPr>
          <w:rFonts w:ascii="Arial" w:hAnsi="Arial" w:cs="Arial"/>
          <w:sz w:val="24"/>
          <w:szCs w:val="24"/>
          <w:u w:val="single"/>
        </w:rPr>
        <w:lastRenderedPageBreak/>
        <w:t xml:space="preserve">Comparison of various </w:t>
      </w:r>
      <w:del w:id="126" w:author="Luis Barreiro" w:date="2022-11-16T21:18:00Z">
        <w:r w:rsidRPr="0098466B" w:rsidDel="005C046E">
          <w:rPr>
            <w:rFonts w:ascii="Arial" w:hAnsi="Arial" w:cs="Arial"/>
            <w:sz w:val="24"/>
            <w:szCs w:val="24"/>
            <w:u w:val="single"/>
          </w:rPr>
          <w:delText>g</w:delText>
        </w:r>
        <w:r w:rsidR="002B328A" w:rsidRPr="0098466B" w:rsidDel="005C046E">
          <w:rPr>
            <w:rFonts w:ascii="Arial" w:hAnsi="Arial" w:cs="Arial"/>
            <w:sz w:val="24"/>
            <w:szCs w:val="24"/>
            <w:u w:val="single"/>
          </w:rPr>
          <w:delText>radient descent</w:delText>
        </w:r>
      </w:del>
      <w:ins w:id="127" w:author="Luis Barreiro" w:date="2022-11-16T21:18:00Z">
        <w:r w:rsidR="005C046E">
          <w:rPr>
            <w:rFonts w:ascii="Arial" w:hAnsi="Arial" w:cs="Arial"/>
            <w:sz w:val="24"/>
            <w:szCs w:val="24"/>
            <w:u w:val="single"/>
          </w:rPr>
          <w:t>GD</w:t>
        </w:r>
      </w:ins>
      <w:r w:rsidR="00962D55" w:rsidRPr="0098466B">
        <w:rPr>
          <w:rFonts w:ascii="Arial" w:hAnsi="Arial" w:cs="Arial"/>
          <w:sz w:val="24"/>
          <w:szCs w:val="24"/>
          <w:u w:val="single"/>
        </w:rPr>
        <w:t xml:space="preserve"> techniques and learning rate tuning method</w:t>
      </w:r>
      <w:r w:rsidR="00545D05" w:rsidRPr="0098466B">
        <w:rPr>
          <w:rFonts w:ascii="Arial" w:hAnsi="Arial" w:cs="Arial"/>
          <w:sz w:val="24"/>
          <w:szCs w:val="24"/>
          <w:u w:val="single"/>
        </w:rPr>
        <w:t xml:space="preserve"> </w:t>
      </w:r>
      <w:r w:rsidR="002B328A" w:rsidRPr="0098466B">
        <w:rPr>
          <w:rFonts w:ascii="Arial" w:hAnsi="Arial" w:cs="Arial"/>
          <w:sz w:val="24"/>
          <w:szCs w:val="24"/>
          <w:u w:val="single"/>
        </w:rPr>
        <w:t xml:space="preserve">for the Franke Function </w:t>
      </w:r>
      <w:r w:rsidR="007929F3" w:rsidRPr="0098466B">
        <w:rPr>
          <w:rFonts w:ascii="Arial" w:hAnsi="Arial" w:cs="Arial"/>
          <w:sz w:val="24"/>
          <w:szCs w:val="24"/>
          <w:u w:val="single"/>
        </w:rPr>
        <w:t xml:space="preserve">data </w:t>
      </w:r>
      <w:r w:rsidR="00545D05" w:rsidRPr="0098466B">
        <w:rPr>
          <w:rFonts w:ascii="Arial" w:hAnsi="Arial" w:cs="Arial"/>
          <w:sz w:val="24"/>
          <w:szCs w:val="24"/>
          <w:u w:val="single"/>
        </w:rPr>
        <w:t>regression task</w:t>
      </w:r>
    </w:p>
    <w:p w14:paraId="6A4C8491" w14:textId="77777777" w:rsidR="00A06F2F" w:rsidRDefault="00A06F2F" w:rsidP="00A06F2F">
      <w:pPr>
        <w:pStyle w:val="ListParagraph"/>
        <w:keepNext/>
        <w:ind w:left="792"/>
        <w:jc w:val="both"/>
        <w:rPr>
          <w:rFonts w:ascii="Arial" w:hAnsi="Arial" w:cs="Arial"/>
          <w:sz w:val="24"/>
          <w:szCs w:val="24"/>
          <w:u w:val="single"/>
        </w:rPr>
      </w:pPr>
    </w:p>
    <w:p w14:paraId="67014841" w14:textId="1866E055" w:rsidR="006A31F2" w:rsidRDefault="00A06F2F" w:rsidP="00A06F2F">
      <w:pPr>
        <w:pStyle w:val="ListParagraph"/>
        <w:keepNext/>
        <w:numPr>
          <w:ilvl w:val="2"/>
          <w:numId w:val="18"/>
        </w:numPr>
        <w:jc w:val="both"/>
        <w:rPr>
          <w:rFonts w:ascii="Arial" w:hAnsi="Arial" w:cs="Arial"/>
          <w:sz w:val="24"/>
          <w:szCs w:val="24"/>
          <w:u w:val="single"/>
        </w:rPr>
      </w:pPr>
      <w:r>
        <w:rPr>
          <w:rFonts w:ascii="Arial" w:hAnsi="Arial" w:cs="Arial"/>
          <w:sz w:val="24"/>
          <w:szCs w:val="24"/>
          <w:u w:val="single"/>
        </w:rPr>
        <w:t>Ordinary least square (OLS)</w:t>
      </w:r>
    </w:p>
    <w:p w14:paraId="7D3D1FD0" w14:textId="7750AF97" w:rsidR="00DE7A91" w:rsidRDefault="009F0459" w:rsidP="008D2E0C">
      <w:pPr>
        <w:jc w:val="both"/>
        <w:rPr>
          <w:rFonts w:ascii="Arial" w:hAnsi="Arial" w:cs="Arial"/>
          <w:sz w:val="24"/>
          <w:szCs w:val="24"/>
        </w:rPr>
      </w:pPr>
      <w:r>
        <w:rPr>
          <w:rFonts w:ascii="Arial" w:hAnsi="Arial" w:cs="Arial"/>
          <w:sz w:val="24"/>
          <w:szCs w:val="24"/>
        </w:rPr>
        <w:t>In Fig.</w:t>
      </w:r>
      <w:r w:rsidR="00DE7A91">
        <w:rPr>
          <w:rFonts w:ascii="Arial" w:hAnsi="Arial" w:cs="Arial"/>
          <w:sz w:val="24"/>
          <w:szCs w:val="24"/>
        </w:rPr>
        <w:t xml:space="preserve"> </w:t>
      </w:r>
      <w:r>
        <w:rPr>
          <w:rFonts w:ascii="Arial" w:hAnsi="Arial" w:cs="Arial"/>
          <w:sz w:val="24"/>
          <w:szCs w:val="24"/>
        </w:rPr>
        <w:t xml:space="preserve">5, the linear regression results for the Franke Function data are </w:t>
      </w:r>
      <w:r w:rsidR="007929F3">
        <w:rPr>
          <w:rFonts w:ascii="Arial" w:hAnsi="Arial" w:cs="Arial"/>
          <w:sz w:val="24"/>
          <w:szCs w:val="24"/>
        </w:rPr>
        <w:t>displayed as a grid</w:t>
      </w:r>
      <w:r>
        <w:rPr>
          <w:rFonts w:ascii="Arial" w:hAnsi="Arial" w:cs="Arial"/>
          <w:sz w:val="24"/>
          <w:szCs w:val="24"/>
        </w:rPr>
        <w:t xml:space="preserve"> with epochs and learning rates as hyperparameters. Note that for all tuning methods (</w:t>
      </w:r>
      <w:proofErr w:type="spellStart"/>
      <w:r>
        <w:rPr>
          <w:rFonts w:ascii="Arial" w:hAnsi="Arial" w:cs="Arial"/>
          <w:sz w:val="24"/>
          <w:szCs w:val="24"/>
        </w:rPr>
        <w:t>ADAgrad</w:t>
      </w:r>
      <w:proofErr w:type="spellEnd"/>
      <w:r>
        <w:rPr>
          <w:rFonts w:ascii="Arial" w:hAnsi="Arial" w:cs="Arial"/>
          <w:sz w:val="24"/>
          <w:szCs w:val="24"/>
        </w:rPr>
        <w:t xml:space="preserve">, ADAM, </w:t>
      </w:r>
      <w:proofErr w:type="spellStart"/>
      <w:r>
        <w:rPr>
          <w:rFonts w:ascii="Arial" w:hAnsi="Arial" w:cs="Arial"/>
          <w:sz w:val="24"/>
          <w:szCs w:val="24"/>
        </w:rPr>
        <w:t>RMSProp</w:t>
      </w:r>
      <w:proofErr w:type="spellEnd"/>
      <w:r>
        <w:rPr>
          <w:rFonts w:ascii="Arial" w:hAnsi="Arial" w:cs="Arial"/>
          <w:sz w:val="24"/>
          <w:szCs w:val="24"/>
        </w:rPr>
        <w:t xml:space="preserve">), momentum </w:t>
      </w:r>
      <w:r w:rsidR="007929F3">
        <w:rPr>
          <w:rFonts w:ascii="Arial" w:hAnsi="Arial" w:cs="Arial"/>
          <w:sz w:val="24"/>
          <w:szCs w:val="24"/>
        </w:rPr>
        <w:t>is</w:t>
      </w:r>
      <w:r>
        <w:rPr>
          <w:rFonts w:ascii="Arial" w:hAnsi="Arial" w:cs="Arial"/>
          <w:sz w:val="24"/>
          <w:szCs w:val="24"/>
        </w:rPr>
        <w:t xml:space="preserve"> included in the implementation. We </w:t>
      </w:r>
      <w:r w:rsidR="00ED0A8E">
        <w:rPr>
          <w:rFonts w:ascii="Arial" w:hAnsi="Arial" w:cs="Arial"/>
          <w:sz w:val="24"/>
          <w:szCs w:val="24"/>
        </w:rPr>
        <w:t xml:space="preserve">set the problem complexity to </w:t>
      </w:r>
      <w:r w:rsidR="007929F3">
        <w:rPr>
          <w:rFonts w:ascii="Arial" w:hAnsi="Arial" w:cs="Arial"/>
          <w:sz w:val="24"/>
          <w:szCs w:val="24"/>
        </w:rPr>
        <w:t>the optimal model: a 4</w:t>
      </w:r>
      <w:r w:rsidR="007929F3" w:rsidRPr="007929F3">
        <w:rPr>
          <w:rFonts w:ascii="Arial" w:hAnsi="Arial" w:cs="Arial"/>
          <w:sz w:val="24"/>
          <w:szCs w:val="24"/>
          <w:vertAlign w:val="superscript"/>
        </w:rPr>
        <w:t>th</w:t>
      </w:r>
      <w:r w:rsidR="007929F3">
        <w:rPr>
          <w:rFonts w:ascii="Arial" w:hAnsi="Arial" w:cs="Arial"/>
          <w:sz w:val="24"/>
          <w:szCs w:val="24"/>
        </w:rPr>
        <w:t xml:space="preserve"> order</w:t>
      </w:r>
      <w:r w:rsidR="00ED0A8E">
        <w:rPr>
          <w:rFonts w:ascii="Arial" w:hAnsi="Arial" w:cs="Arial"/>
          <w:sz w:val="24"/>
          <w:szCs w:val="24"/>
        </w:rPr>
        <w:t xml:space="preserve"> polynomial </w:t>
      </w:r>
      <w:r w:rsidR="007929F3">
        <w:rPr>
          <w:rFonts w:ascii="Arial" w:hAnsi="Arial" w:cs="Arial"/>
          <w:sz w:val="24"/>
          <w:szCs w:val="24"/>
        </w:rPr>
        <w:t>following</w:t>
      </w:r>
      <w:r w:rsidR="00DE7A91">
        <w:rPr>
          <w:rFonts w:ascii="Arial" w:hAnsi="Arial" w:cs="Arial"/>
          <w:sz w:val="24"/>
          <w:szCs w:val="24"/>
        </w:rPr>
        <w:t xml:space="preserve"> the conclusion</w:t>
      </w:r>
      <w:r w:rsidR="00ED0A8E">
        <w:rPr>
          <w:rFonts w:ascii="Arial" w:hAnsi="Arial" w:cs="Arial"/>
          <w:sz w:val="24"/>
          <w:szCs w:val="24"/>
        </w:rPr>
        <w:t xml:space="preserve"> </w:t>
      </w:r>
      <w:r w:rsidR="007929F3">
        <w:rPr>
          <w:rFonts w:ascii="Arial" w:hAnsi="Arial" w:cs="Arial"/>
          <w:sz w:val="24"/>
          <w:szCs w:val="24"/>
        </w:rPr>
        <w:t>of</w:t>
      </w:r>
      <w:r w:rsidR="00ED0A8E">
        <w:rPr>
          <w:rFonts w:ascii="Arial" w:hAnsi="Arial" w:cs="Arial"/>
          <w:sz w:val="24"/>
          <w:szCs w:val="24"/>
        </w:rPr>
        <w:t xml:space="preserve"> project 1</w:t>
      </w:r>
      <w:r w:rsidR="00DE7A91">
        <w:rPr>
          <w:rFonts w:ascii="Arial" w:hAnsi="Arial" w:cs="Arial"/>
          <w:sz w:val="24"/>
          <w:szCs w:val="24"/>
        </w:rPr>
        <w:t>. We</w:t>
      </w:r>
      <w:r w:rsidR="00ED0A8E">
        <w:rPr>
          <w:rFonts w:ascii="Arial" w:hAnsi="Arial" w:cs="Arial"/>
          <w:sz w:val="24"/>
          <w:szCs w:val="24"/>
        </w:rPr>
        <w:t xml:space="preserve"> </w:t>
      </w:r>
      <w:r>
        <w:rPr>
          <w:rFonts w:ascii="Arial" w:hAnsi="Arial" w:cs="Arial"/>
          <w:sz w:val="24"/>
          <w:szCs w:val="24"/>
        </w:rPr>
        <w:t>use 100 datapoints (</w:t>
      </w:r>
      <w:proofErr w:type="spellStart"/>
      <w:r>
        <w:rPr>
          <w:rFonts w:ascii="Arial" w:hAnsi="Arial" w:cs="Arial"/>
          <w:sz w:val="24"/>
          <w:szCs w:val="24"/>
        </w:rPr>
        <w:t>splitted</w:t>
      </w:r>
      <w:proofErr w:type="spellEnd"/>
      <w:r>
        <w:rPr>
          <w:rFonts w:ascii="Arial" w:hAnsi="Arial" w:cs="Arial"/>
          <w:sz w:val="24"/>
          <w:szCs w:val="24"/>
        </w:rPr>
        <w:t xml:space="preserve"> into 80% training and 20% test sets) and 10</w:t>
      </w:r>
      <w:r w:rsidR="007929F3">
        <w:rPr>
          <w:rFonts w:ascii="Arial" w:hAnsi="Arial" w:cs="Arial"/>
          <w:sz w:val="24"/>
          <w:szCs w:val="24"/>
        </w:rPr>
        <w:t xml:space="preserve"> as</w:t>
      </w:r>
      <w:r>
        <w:rPr>
          <w:rFonts w:ascii="Arial" w:hAnsi="Arial" w:cs="Arial"/>
          <w:sz w:val="24"/>
          <w:szCs w:val="24"/>
        </w:rPr>
        <w:t xml:space="preserve"> minibatch size. </w:t>
      </w:r>
      <w:r w:rsidR="007929F3">
        <w:rPr>
          <w:rFonts w:ascii="Arial" w:hAnsi="Arial" w:cs="Arial"/>
          <w:sz w:val="24"/>
          <w:szCs w:val="24"/>
        </w:rPr>
        <w:t>First, we</w:t>
      </w:r>
      <w:r>
        <w:rPr>
          <w:rFonts w:ascii="Arial" w:hAnsi="Arial" w:cs="Arial"/>
          <w:sz w:val="24"/>
          <w:szCs w:val="24"/>
        </w:rPr>
        <w:t xml:space="preserve"> observe that </w:t>
      </w:r>
      <w:r w:rsidR="00ED0A8E">
        <w:rPr>
          <w:rFonts w:ascii="Arial" w:hAnsi="Arial" w:cs="Arial"/>
          <w:sz w:val="24"/>
          <w:szCs w:val="24"/>
        </w:rPr>
        <w:t xml:space="preserve">the </w:t>
      </w:r>
      <w:r>
        <w:rPr>
          <w:rFonts w:ascii="Arial" w:hAnsi="Arial" w:cs="Arial"/>
          <w:sz w:val="24"/>
          <w:szCs w:val="24"/>
        </w:rPr>
        <w:t>best training</w:t>
      </w:r>
      <w:r w:rsidR="00ED0A8E">
        <w:rPr>
          <w:rFonts w:ascii="Arial" w:hAnsi="Arial" w:cs="Arial"/>
          <w:sz w:val="24"/>
          <w:szCs w:val="24"/>
        </w:rPr>
        <w:t xml:space="preserve"> and predict</w:t>
      </w:r>
      <w:r w:rsidR="007929F3">
        <w:rPr>
          <w:rFonts w:ascii="Arial" w:hAnsi="Arial" w:cs="Arial"/>
          <w:sz w:val="24"/>
          <w:szCs w:val="24"/>
        </w:rPr>
        <w:t>ion</w:t>
      </w:r>
      <w:r w:rsidR="00ED0A8E">
        <w:rPr>
          <w:rFonts w:ascii="Arial" w:hAnsi="Arial" w:cs="Arial"/>
          <w:sz w:val="24"/>
          <w:szCs w:val="24"/>
        </w:rPr>
        <w:t xml:space="preserve"> </w:t>
      </w:r>
      <w:r w:rsidR="007929F3">
        <w:rPr>
          <w:rFonts w:ascii="Arial" w:hAnsi="Arial" w:cs="Arial"/>
          <w:sz w:val="24"/>
          <w:szCs w:val="24"/>
        </w:rPr>
        <w:t>MSE</w:t>
      </w:r>
      <w:r>
        <w:rPr>
          <w:rFonts w:ascii="Arial" w:hAnsi="Arial" w:cs="Arial"/>
          <w:sz w:val="24"/>
          <w:szCs w:val="24"/>
        </w:rPr>
        <w:t xml:space="preserve"> is obtained for </w:t>
      </w:r>
      <w:r w:rsidR="007929F3">
        <w:rPr>
          <w:rFonts w:ascii="Arial" w:hAnsi="Arial" w:cs="Arial"/>
          <w:sz w:val="24"/>
          <w:szCs w:val="24"/>
        </w:rPr>
        <w:t xml:space="preserve">a </w:t>
      </w:r>
      <w:r>
        <w:rPr>
          <w:rFonts w:ascii="Arial" w:hAnsi="Arial" w:cs="Arial"/>
          <w:sz w:val="24"/>
          <w:szCs w:val="24"/>
        </w:rPr>
        <w:t>learning rate</w:t>
      </w:r>
      <w:r w:rsidR="007929F3">
        <w:rPr>
          <w:rFonts w:ascii="Arial" w:hAnsi="Arial" w:cs="Arial"/>
          <w:sz w:val="24"/>
          <w:szCs w:val="24"/>
        </w:rPr>
        <w:t xml:space="preserve"> </w:t>
      </w:r>
      <w:r w:rsidR="00ED0A8E">
        <w:rPr>
          <w:rFonts w:ascii="Arial" w:hAnsi="Arial" w:cs="Arial"/>
          <w:sz w:val="24"/>
          <w:szCs w:val="24"/>
        </w:rPr>
        <w:t>within</w:t>
      </w:r>
      <w:r w:rsidR="007929F3">
        <w:rPr>
          <w:rFonts w:ascii="Arial" w:hAnsi="Arial" w:cs="Arial"/>
          <w:sz w:val="24"/>
          <w:szCs w:val="24"/>
        </w:rPr>
        <w:t xml:space="preserve"> the range of</w:t>
      </w:r>
      <w:r w:rsidR="00ED0A8E">
        <w:rPr>
          <w:rFonts w:ascii="Arial" w:hAnsi="Arial" w:cs="Arial"/>
          <w:sz w:val="24"/>
          <w:szCs w:val="24"/>
        </w:rPr>
        <w:t xml:space="preserve"> 10</w:t>
      </w:r>
      <w:r w:rsidR="00ED0A8E" w:rsidRPr="00ED0A8E">
        <w:rPr>
          <w:rFonts w:ascii="Arial" w:hAnsi="Arial" w:cs="Arial"/>
          <w:sz w:val="24"/>
          <w:szCs w:val="24"/>
          <w:vertAlign w:val="superscript"/>
        </w:rPr>
        <w:t>-3</w:t>
      </w:r>
      <w:r w:rsidR="00ED0A8E">
        <w:rPr>
          <w:rFonts w:ascii="Arial" w:hAnsi="Arial" w:cs="Arial"/>
          <w:sz w:val="24"/>
          <w:szCs w:val="24"/>
        </w:rPr>
        <w:t xml:space="preserve"> to 10</w:t>
      </w:r>
      <w:r w:rsidR="00ED0A8E" w:rsidRPr="00ED0A8E">
        <w:rPr>
          <w:rFonts w:ascii="Arial" w:hAnsi="Arial" w:cs="Arial"/>
          <w:sz w:val="24"/>
          <w:szCs w:val="24"/>
          <w:vertAlign w:val="superscript"/>
        </w:rPr>
        <w:t>-1</w:t>
      </w:r>
      <w:r w:rsidR="00ED0A8E">
        <w:rPr>
          <w:rFonts w:ascii="Arial" w:hAnsi="Arial" w:cs="Arial"/>
          <w:sz w:val="24"/>
          <w:szCs w:val="24"/>
        </w:rPr>
        <w:t xml:space="preserve"> regardless of the tuning method. In this range of η, the optimal number of epochs is 10000, as we observe that the training</w:t>
      </w:r>
      <w:r w:rsidR="00DE7A91">
        <w:rPr>
          <w:rFonts w:ascii="Arial" w:hAnsi="Arial" w:cs="Arial"/>
          <w:sz w:val="24"/>
          <w:szCs w:val="24"/>
        </w:rPr>
        <w:t xml:space="preserve"> and predictive ability</w:t>
      </w:r>
      <w:r w:rsidR="00ED0A8E">
        <w:rPr>
          <w:rFonts w:ascii="Arial" w:hAnsi="Arial" w:cs="Arial"/>
          <w:sz w:val="24"/>
          <w:szCs w:val="24"/>
        </w:rPr>
        <w:t xml:space="preserve"> gets better with increasing epochs. In this case, the best prediction is obtained with </w:t>
      </w:r>
      <w:proofErr w:type="spellStart"/>
      <w:r w:rsidR="00ED0A8E">
        <w:rPr>
          <w:rFonts w:ascii="Arial" w:hAnsi="Arial" w:cs="Arial"/>
          <w:sz w:val="24"/>
          <w:szCs w:val="24"/>
        </w:rPr>
        <w:t>ADAGrad</w:t>
      </w:r>
      <w:proofErr w:type="spellEnd"/>
      <w:r w:rsidR="00ED0A8E">
        <w:rPr>
          <w:rFonts w:ascii="Arial" w:hAnsi="Arial" w:cs="Arial"/>
          <w:sz w:val="24"/>
          <w:szCs w:val="24"/>
        </w:rPr>
        <w:t xml:space="preserve">, η=0.1 and 10000 epochs but we note that the overall performance for each tuning </w:t>
      </w:r>
      <w:r w:rsidR="00DE7A91">
        <w:rPr>
          <w:rFonts w:ascii="Arial" w:hAnsi="Arial" w:cs="Arial"/>
          <w:sz w:val="24"/>
          <w:szCs w:val="24"/>
        </w:rPr>
        <w:t>method</w:t>
      </w:r>
      <w:r w:rsidR="00ED0A8E">
        <w:rPr>
          <w:rFonts w:ascii="Arial" w:hAnsi="Arial" w:cs="Arial"/>
          <w:sz w:val="24"/>
          <w:szCs w:val="24"/>
        </w:rPr>
        <w:t xml:space="preserve"> is similar</w:t>
      </w:r>
      <w:r w:rsidR="00DE7A91">
        <w:rPr>
          <w:rFonts w:ascii="Arial" w:hAnsi="Arial" w:cs="Arial"/>
          <w:sz w:val="24"/>
          <w:szCs w:val="24"/>
        </w:rPr>
        <w:t xml:space="preserve"> across the range of </w:t>
      </w:r>
      <w:r w:rsidR="00AA065A">
        <w:rPr>
          <w:rFonts w:ascii="Arial" w:hAnsi="Arial" w:cs="Arial"/>
          <w:sz w:val="24"/>
          <w:szCs w:val="24"/>
        </w:rPr>
        <w:t>hyperparameters</w:t>
      </w:r>
      <w:r w:rsidR="00DE7A91">
        <w:rPr>
          <w:rFonts w:ascii="Arial" w:hAnsi="Arial" w:cs="Arial"/>
          <w:sz w:val="24"/>
          <w:szCs w:val="24"/>
        </w:rPr>
        <w:t xml:space="preserve"> investigated</w:t>
      </w:r>
      <w:r w:rsidR="00ED0A8E">
        <w:rPr>
          <w:rFonts w:ascii="Arial" w:hAnsi="Arial" w:cs="Arial"/>
          <w:sz w:val="24"/>
          <w:szCs w:val="24"/>
        </w:rPr>
        <w:t>.</w:t>
      </w:r>
    </w:p>
    <w:p w14:paraId="0693D89D" w14:textId="63A750B4" w:rsidR="008D2E0C" w:rsidRPr="00ED0A8E" w:rsidRDefault="00DE7A91" w:rsidP="008D2E0C">
      <w:pPr>
        <w:jc w:val="both"/>
        <w:rPr>
          <w:rFonts w:ascii="Arial" w:hAnsi="Arial" w:cs="Arial"/>
          <w:sz w:val="24"/>
          <w:szCs w:val="24"/>
        </w:rPr>
      </w:pPr>
      <w:r>
        <w:rPr>
          <w:rFonts w:ascii="Arial" w:hAnsi="Arial" w:cs="Arial"/>
          <w:sz w:val="24"/>
          <w:szCs w:val="24"/>
        </w:rPr>
        <w:t xml:space="preserve">In Fig. 6, the batch size </w:t>
      </w:r>
      <w:r w:rsidR="007929F3">
        <w:rPr>
          <w:rFonts w:ascii="Arial" w:hAnsi="Arial" w:cs="Arial"/>
          <w:sz w:val="24"/>
          <w:szCs w:val="24"/>
        </w:rPr>
        <w:t>is</w:t>
      </w:r>
      <w:r>
        <w:rPr>
          <w:rFonts w:ascii="Arial" w:hAnsi="Arial" w:cs="Arial"/>
          <w:sz w:val="24"/>
          <w:szCs w:val="24"/>
        </w:rPr>
        <w:t xml:space="preserve"> a hyperparameters while the number of epochs is set to 10000</w:t>
      </w:r>
      <w:r w:rsidR="00F352D6">
        <w:rPr>
          <w:rFonts w:ascii="Arial" w:hAnsi="Arial" w:cs="Arial"/>
          <w:sz w:val="24"/>
          <w:szCs w:val="24"/>
        </w:rPr>
        <w:t xml:space="preserve">. We find that the optimal batch size is at 20 data points (out of 80 training data points), for a learning rate of η=0.1 using either </w:t>
      </w:r>
      <w:proofErr w:type="spellStart"/>
      <w:r w:rsidR="00F352D6">
        <w:rPr>
          <w:rFonts w:ascii="Arial" w:hAnsi="Arial" w:cs="Arial"/>
          <w:sz w:val="24"/>
          <w:szCs w:val="24"/>
        </w:rPr>
        <w:t>ADAgrad</w:t>
      </w:r>
      <w:proofErr w:type="spellEnd"/>
      <w:r w:rsidR="00F352D6">
        <w:rPr>
          <w:rFonts w:ascii="Arial" w:hAnsi="Arial" w:cs="Arial"/>
          <w:sz w:val="24"/>
          <w:szCs w:val="24"/>
        </w:rPr>
        <w:t xml:space="preserve"> or RMSprop</w:t>
      </w:r>
      <w:r w:rsidR="007929F3">
        <w:rPr>
          <w:rFonts w:ascii="Arial" w:hAnsi="Arial" w:cs="Arial"/>
          <w:sz w:val="24"/>
          <w:szCs w:val="24"/>
        </w:rPr>
        <w:t xml:space="preserve"> as tuning methods</w:t>
      </w:r>
      <w:r w:rsidR="00F352D6">
        <w:rPr>
          <w:rFonts w:ascii="Arial" w:hAnsi="Arial" w:cs="Arial"/>
          <w:sz w:val="24"/>
          <w:szCs w:val="24"/>
        </w:rPr>
        <w:t xml:space="preserve">. These two </w:t>
      </w:r>
      <w:r w:rsidR="007929F3">
        <w:rPr>
          <w:rFonts w:ascii="Arial" w:hAnsi="Arial" w:cs="Arial"/>
          <w:sz w:val="24"/>
          <w:szCs w:val="24"/>
        </w:rPr>
        <w:t>techniques</w:t>
      </w:r>
      <w:r w:rsidR="00F352D6">
        <w:rPr>
          <w:rFonts w:ascii="Arial" w:hAnsi="Arial" w:cs="Arial"/>
          <w:sz w:val="24"/>
          <w:szCs w:val="24"/>
        </w:rPr>
        <w:t xml:space="preserve"> give very similar results except for η =1 or 10 at M=20 and their overall predictive power is slightly better than ADAM. From this exercise, we will keep as rule</w:t>
      </w:r>
      <w:r w:rsidR="007929F3">
        <w:rPr>
          <w:rFonts w:ascii="Arial" w:hAnsi="Arial" w:cs="Arial"/>
          <w:sz w:val="24"/>
          <w:szCs w:val="24"/>
        </w:rPr>
        <w:t>-of-thumb</w:t>
      </w:r>
      <w:r w:rsidR="00F352D6">
        <w:rPr>
          <w:rFonts w:ascii="Arial" w:hAnsi="Arial" w:cs="Arial"/>
          <w:sz w:val="24"/>
          <w:szCs w:val="24"/>
        </w:rPr>
        <w:t xml:space="preserve"> that the optimal batch size represents a quarter of the training set. </w:t>
      </w:r>
    </w:p>
    <w:p w14:paraId="0414B206" w14:textId="77777777" w:rsidR="00CD23FD" w:rsidRPr="00A06F2F" w:rsidRDefault="00CD23FD" w:rsidP="00CD23FD">
      <w:pPr>
        <w:pStyle w:val="ListParagraph"/>
        <w:keepNext/>
        <w:numPr>
          <w:ilvl w:val="2"/>
          <w:numId w:val="18"/>
        </w:numPr>
        <w:jc w:val="both"/>
        <w:rPr>
          <w:rFonts w:ascii="Arial" w:hAnsi="Arial" w:cs="Arial"/>
          <w:sz w:val="24"/>
          <w:szCs w:val="24"/>
          <w:u w:val="single"/>
        </w:rPr>
      </w:pPr>
      <w:r>
        <w:rPr>
          <w:rFonts w:ascii="Arial" w:hAnsi="Arial" w:cs="Arial"/>
          <w:sz w:val="24"/>
          <w:szCs w:val="24"/>
          <w:u w:val="single"/>
        </w:rPr>
        <w:t>Ridge regression</w:t>
      </w:r>
    </w:p>
    <w:p w14:paraId="75FF6B02" w14:textId="38D4D594" w:rsidR="002A7CCE" w:rsidRDefault="00013E0F" w:rsidP="006A31F2">
      <w:pPr>
        <w:jc w:val="both"/>
        <w:rPr>
          <w:rFonts w:ascii="Arial" w:hAnsi="Arial" w:cs="Arial"/>
          <w:sz w:val="24"/>
          <w:szCs w:val="24"/>
        </w:rPr>
      </w:pPr>
      <w:r>
        <w:rPr>
          <w:rFonts w:ascii="Arial" w:hAnsi="Arial" w:cs="Arial"/>
          <w:sz w:val="24"/>
          <w:szCs w:val="24"/>
        </w:rPr>
        <w:t xml:space="preserve">By </w:t>
      </w:r>
      <w:proofErr w:type="spellStart"/>
      <w:r>
        <w:rPr>
          <w:rFonts w:ascii="Arial" w:hAnsi="Arial" w:cs="Arial"/>
          <w:sz w:val="24"/>
          <w:szCs w:val="24"/>
        </w:rPr>
        <w:t>introductin</w:t>
      </w:r>
      <w:r w:rsidR="007A11B9">
        <w:rPr>
          <w:rFonts w:ascii="Arial" w:hAnsi="Arial" w:cs="Arial"/>
          <w:sz w:val="24"/>
          <w:szCs w:val="24"/>
        </w:rPr>
        <w:t>g</w:t>
      </w:r>
      <w:proofErr w:type="spellEnd"/>
      <w:r>
        <w:rPr>
          <w:rFonts w:ascii="Arial" w:hAnsi="Arial" w:cs="Arial"/>
          <w:sz w:val="24"/>
          <w:szCs w:val="24"/>
        </w:rPr>
        <w:t xml:space="preserve"> the regularization term into the cost function, we only slightly degrade the training and prediction error of a polynomial of degree 4 fitting the Franke Function</w:t>
      </w:r>
      <w:r w:rsidR="006F2300">
        <w:rPr>
          <w:rFonts w:ascii="Arial" w:hAnsi="Arial" w:cs="Arial"/>
          <w:sz w:val="24"/>
          <w:szCs w:val="24"/>
        </w:rPr>
        <w:t xml:space="preserve"> (Fig. 7)</w:t>
      </w:r>
      <w:r>
        <w:rPr>
          <w:rFonts w:ascii="Arial" w:hAnsi="Arial" w:cs="Arial"/>
          <w:sz w:val="24"/>
          <w:szCs w:val="24"/>
        </w:rPr>
        <w:t>. Unsurprisingly, we converge to a similar conclusion of project 1, which is that OLS</w:t>
      </w:r>
      <w:r w:rsidR="006F2300">
        <w:rPr>
          <w:rFonts w:ascii="Arial" w:hAnsi="Arial" w:cs="Arial"/>
          <w:sz w:val="24"/>
          <w:szCs w:val="24"/>
        </w:rPr>
        <w:t xml:space="preserve"> model has a better predictive power</w:t>
      </w:r>
      <w:r>
        <w:rPr>
          <w:rFonts w:ascii="Arial" w:hAnsi="Arial" w:cs="Arial"/>
          <w:sz w:val="24"/>
          <w:szCs w:val="24"/>
        </w:rPr>
        <w:t xml:space="preserve"> than</w:t>
      </w:r>
      <w:r w:rsidR="006F2300">
        <w:rPr>
          <w:rFonts w:ascii="Arial" w:hAnsi="Arial" w:cs="Arial"/>
          <w:sz w:val="24"/>
          <w:szCs w:val="24"/>
        </w:rPr>
        <w:t xml:space="preserve"> the</w:t>
      </w:r>
      <w:r>
        <w:rPr>
          <w:rFonts w:ascii="Arial" w:hAnsi="Arial" w:cs="Arial"/>
          <w:sz w:val="24"/>
          <w:szCs w:val="24"/>
        </w:rPr>
        <w:t xml:space="preserve"> Ridge regression</w:t>
      </w:r>
      <w:r w:rsidR="006F2300">
        <w:rPr>
          <w:rFonts w:ascii="Arial" w:hAnsi="Arial" w:cs="Arial"/>
          <w:sz w:val="24"/>
          <w:szCs w:val="24"/>
        </w:rPr>
        <w:t xml:space="preserve"> model</w:t>
      </w:r>
      <w:r>
        <w:rPr>
          <w:rFonts w:ascii="Arial" w:hAnsi="Arial" w:cs="Arial"/>
          <w:sz w:val="24"/>
          <w:szCs w:val="24"/>
        </w:rPr>
        <w:t xml:space="preserve"> for the Franke Function </w:t>
      </w:r>
      <w:r w:rsidR="006F2300">
        <w:rPr>
          <w:rFonts w:ascii="Arial" w:hAnsi="Arial" w:cs="Arial"/>
          <w:sz w:val="24"/>
          <w:szCs w:val="24"/>
        </w:rPr>
        <w:t>data</w:t>
      </w:r>
      <w:r>
        <w:rPr>
          <w:rFonts w:ascii="Arial" w:hAnsi="Arial" w:cs="Arial"/>
          <w:sz w:val="24"/>
          <w:szCs w:val="24"/>
        </w:rPr>
        <w:t>. Implementing SGD as an iterative solver yield equivalent training MSE level as with matrix inversion (</w:t>
      </w:r>
      <w:r w:rsidR="006F2300">
        <w:rPr>
          <w:rFonts w:ascii="Arial" w:hAnsi="Arial" w:cs="Arial"/>
          <w:sz w:val="24"/>
          <w:szCs w:val="24"/>
        </w:rPr>
        <w:t>0.013 in p</w:t>
      </w:r>
      <w:r>
        <w:rPr>
          <w:rFonts w:ascii="Arial" w:hAnsi="Arial" w:cs="Arial"/>
          <w:sz w:val="24"/>
          <w:szCs w:val="24"/>
        </w:rPr>
        <w:t>roject 1</w:t>
      </w:r>
      <w:r w:rsidR="006F2300">
        <w:rPr>
          <w:rFonts w:ascii="Arial" w:hAnsi="Arial" w:cs="Arial"/>
          <w:sz w:val="24"/>
          <w:szCs w:val="24"/>
        </w:rPr>
        <w:t xml:space="preserve"> versus 0.011 with SGD</w:t>
      </w:r>
      <w:r>
        <w:rPr>
          <w:rFonts w:ascii="Arial" w:hAnsi="Arial" w:cs="Arial"/>
          <w:sz w:val="24"/>
          <w:szCs w:val="24"/>
        </w:rPr>
        <w:t>)</w:t>
      </w:r>
      <w:r w:rsidR="00922F58">
        <w:rPr>
          <w:rFonts w:ascii="Arial" w:hAnsi="Arial" w:cs="Arial"/>
          <w:sz w:val="24"/>
          <w:szCs w:val="24"/>
        </w:rPr>
        <w:t xml:space="preserve">. </w:t>
      </w:r>
      <w:r w:rsidR="001E579A">
        <w:rPr>
          <w:rFonts w:ascii="Arial" w:hAnsi="Arial" w:cs="Arial"/>
          <w:sz w:val="24"/>
          <w:szCs w:val="24"/>
        </w:rPr>
        <w:t>T</w:t>
      </w:r>
      <w:r w:rsidR="00922F58">
        <w:rPr>
          <w:rFonts w:ascii="Arial" w:hAnsi="Arial" w:cs="Arial"/>
          <w:sz w:val="24"/>
          <w:szCs w:val="24"/>
        </w:rPr>
        <w:t>he optimal learning rate is η=10</w:t>
      </w:r>
      <w:r w:rsidR="00922F58" w:rsidRPr="00922F58">
        <w:rPr>
          <w:rFonts w:ascii="Arial" w:hAnsi="Arial" w:cs="Arial"/>
          <w:sz w:val="24"/>
          <w:szCs w:val="24"/>
          <w:vertAlign w:val="superscript"/>
        </w:rPr>
        <w:t>-2</w:t>
      </w:r>
      <w:r w:rsidR="00922F58">
        <w:rPr>
          <w:rFonts w:ascii="Arial" w:hAnsi="Arial" w:cs="Arial"/>
          <w:sz w:val="24"/>
          <w:szCs w:val="24"/>
        </w:rPr>
        <w:t xml:space="preserve"> - 10</w:t>
      </w:r>
      <w:r w:rsidR="00922F58" w:rsidRPr="00922F58">
        <w:rPr>
          <w:rFonts w:ascii="Arial" w:hAnsi="Arial" w:cs="Arial"/>
          <w:sz w:val="24"/>
          <w:szCs w:val="24"/>
          <w:vertAlign w:val="superscript"/>
        </w:rPr>
        <w:t>-1</w:t>
      </w:r>
      <w:r w:rsidR="00922F58">
        <w:rPr>
          <w:rFonts w:ascii="Arial" w:hAnsi="Arial" w:cs="Arial"/>
          <w:sz w:val="24"/>
          <w:szCs w:val="24"/>
        </w:rPr>
        <w:t xml:space="preserve"> </w:t>
      </w:r>
      <w:r w:rsidR="001E579A">
        <w:rPr>
          <w:rFonts w:ascii="Arial" w:hAnsi="Arial" w:cs="Arial"/>
          <w:sz w:val="24"/>
          <w:szCs w:val="24"/>
        </w:rPr>
        <w:t>and regularization λ=10</w:t>
      </w:r>
      <w:r w:rsidR="001E579A" w:rsidRPr="001E579A">
        <w:rPr>
          <w:rFonts w:ascii="Arial" w:hAnsi="Arial" w:cs="Arial"/>
          <w:sz w:val="24"/>
          <w:szCs w:val="24"/>
          <w:vertAlign w:val="superscript"/>
        </w:rPr>
        <w:t>-4</w:t>
      </w:r>
      <w:r w:rsidR="001E579A">
        <w:rPr>
          <w:rFonts w:ascii="Arial" w:hAnsi="Arial" w:cs="Arial"/>
          <w:sz w:val="24"/>
          <w:szCs w:val="24"/>
        </w:rPr>
        <w:t>.</w:t>
      </w:r>
      <w:r w:rsidR="00922F58">
        <w:rPr>
          <w:rFonts w:ascii="Arial" w:hAnsi="Arial" w:cs="Arial"/>
          <w:sz w:val="24"/>
          <w:szCs w:val="24"/>
        </w:rPr>
        <w:t xml:space="preserve"> </w:t>
      </w:r>
      <w:proofErr w:type="spellStart"/>
      <w:r w:rsidR="00922F58">
        <w:rPr>
          <w:rFonts w:ascii="Arial" w:hAnsi="Arial" w:cs="Arial"/>
          <w:sz w:val="24"/>
          <w:szCs w:val="24"/>
        </w:rPr>
        <w:t>ADAgrad</w:t>
      </w:r>
      <w:proofErr w:type="spellEnd"/>
      <w:r w:rsidR="00922F58">
        <w:rPr>
          <w:rFonts w:ascii="Arial" w:hAnsi="Arial" w:cs="Arial"/>
          <w:sz w:val="24"/>
          <w:szCs w:val="24"/>
        </w:rPr>
        <w:t xml:space="preserve"> and RMSprop give </w:t>
      </w:r>
      <w:r w:rsidR="001E579A">
        <w:rPr>
          <w:rFonts w:ascii="Arial" w:hAnsi="Arial" w:cs="Arial"/>
          <w:sz w:val="24"/>
          <w:szCs w:val="24"/>
        </w:rPr>
        <w:t>almost identical</w:t>
      </w:r>
      <w:r w:rsidR="00922F58">
        <w:rPr>
          <w:rFonts w:ascii="Arial" w:hAnsi="Arial" w:cs="Arial"/>
          <w:sz w:val="24"/>
          <w:szCs w:val="24"/>
        </w:rPr>
        <w:t xml:space="preserve"> results, </w:t>
      </w:r>
      <w:r w:rsidR="001E579A">
        <w:rPr>
          <w:rFonts w:ascii="Arial" w:hAnsi="Arial" w:cs="Arial"/>
          <w:sz w:val="24"/>
          <w:szCs w:val="24"/>
        </w:rPr>
        <w:t xml:space="preserve">marginally </w:t>
      </w:r>
      <w:r w:rsidR="00922F58">
        <w:rPr>
          <w:rFonts w:ascii="Arial" w:hAnsi="Arial" w:cs="Arial"/>
          <w:sz w:val="24"/>
          <w:szCs w:val="24"/>
        </w:rPr>
        <w:t xml:space="preserve">overperforming ADAM for the two </w:t>
      </w:r>
      <w:proofErr w:type="gramStart"/>
      <w:r w:rsidR="00922F58">
        <w:rPr>
          <w:rFonts w:ascii="Arial" w:hAnsi="Arial" w:cs="Arial"/>
          <w:sz w:val="24"/>
          <w:szCs w:val="24"/>
        </w:rPr>
        <w:t>aforementioned learning</w:t>
      </w:r>
      <w:proofErr w:type="gramEnd"/>
      <w:r w:rsidR="00922F58">
        <w:rPr>
          <w:rFonts w:ascii="Arial" w:hAnsi="Arial" w:cs="Arial"/>
          <w:sz w:val="24"/>
          <w:szCs w:val="24"/>
        </w:rPr>
        <w:t xml:space="preserve"> rates. </w:t>
      </w:r>
    </w:p>
    <w:p w14:paraId="62B91D64" w14:textId="25B3BA85" w:rsidR="002A7CCE" w:rsidRPr="002A7CCE" w:rsidRDefault="002A7CCE" w:rsidP="002A7CCE">
      <w:pPr>
        <w:spacing w:after="40"/>
        <w:rPr>
          <w:rFonts w:ascii="Arial" w:hAnsi="Arial" w:cs="Arial"/>
          <w:i/>
          <w:iCs/>
          <w:sz w:val="16"/>
          <w:szCs w:val="16"/>
          <w:u w:val="single"/>
        </w:rPr>
      </w:pPr>
      <w:r w:rsidRPr="002A7CCE">
        <w:rPr>
          <w:rFonts w:ascii="Arial" w:hAnsi="Arial" w:cs="Arial"/>
          <w:i/>
          <w:iCs/>
          <w:sz w:val="16"/>
          <w:szCs w:val="16"/>
          <w:u w:val="single"/>
        </w:rPr>
        <w:t>Code used to produce the plots (section 3.2):</w:t>
      </w:r>
    </w:p>
    <w:p w14:paraId="474D7A53" w14:textId="43C1554D" w:rsidR="002A7CCE" w:rsidRPr="002A7CCE" w:rsidRDefault="002A7CCE" w:rsidP="002A7CCE">
      <w:pPr>
        <w:rPr>
          <w:rFonts w:ascii="Arial" w:hAnsi="Arial" w:cs="Arial"/>
          <w:i/>
          <w:iCs/>
          <w:sz w:val="16"/>
          <w:szCs w:val="16"/>
        </w:rPr>
      </w:pPr>
      <w:r w:rsidRPr="002A7CCE">
        <w:rPr>
          <w:rFonts w:ascii="Arial" w:hAnsi="Arial" w:cs="Arial"/>
          <w:i/>
          <w:iCs/>
          <w:sz w:val="16"/>
          <w:szCs w:val="16"/>
        </w:rPr>
        <w:t xml:space="preserve">FF_OLS_hyperparam_eta_epochs_SGD_ADAGRAD_momentum.py </w:t>
      </w:r>
      <w:r>
        <w:rPr>
          <w:rFonts w:ascii="Arial" w:hAnsi="Arial" w:cs="Arial"/>
          <w:i/>
          <w:iCs/>
          <w:sz w:val="16"/>
          <w:szCs w:val="16"/>
        </w:rPr>
        <w:t xml:space="preserve"> </w:t>
      </w:r>
      <w:r w:rsidRPr="002A7CCE">
        <w:rPr>
          <w:rFonts w:ascii="Arial" w:hAnsi="Arial" w:cs="Arial"/>
          <w:i/>
          <w:iCs/>
          <w:sz w:val="16"/>
          <w:szCs w:val="16"/>
        </w:rPr>
        <w:t xml:space="preserve">FF_OLS_hyperparam_eta_epochs_SGD_adam_momentum.py - FF_OLS_hyperparam_eta_epochs_SGD_RMSprop_momentum.py </w:t>
      </w:r>
      <w:r>
        <w:rPr>
          <w:rFonts w:ascii="Arial" w:hAnsi="Arial" w:cs="Arial"/>
          <w:i/>
          <w:iCs/>
          <w:sz w:val="16"/>
          <w:szCs w:val="16"/>
        </w:rPr>
        <w:t xml:space="preserve">– </w:t>
      </w:r>
      <w:r w:rsidRPr="002A7CCE">
        <w:rPr>
          <w:rFonts w:ascii="Arial" w:hAnsi="Arial" w:cs="Arial"/>
          <w:i/>
          <w:iCs/>
          <w:sz w:val="16"/>
          <w:szCs w:val="16"/>
        </w:rPr>
        <w:t>FF_OLS_hyperparam_eta_</w:t>
      </w:r>
      <w:r>
        <w:rPr>
          <w:rFonts w:ascii="Arial" w:hAnsi="Arial" w:cs="Arial"/>
          <w:i/>
          <w:iCs/>
          <w:sz w:val="16"/>
          <w:szCs w:val="16"/>
        </w:rPr>
        <w:t>batch_size</w:t>
      </w:r>
      <w:r w:rsidRPr="002A7CCE">
        <w:rPr>
          <w:rFonts w:ascii="Arial" w:hAnsi="Arial" w:cs="Arial"/>
          <w:i/>
          <w:iCs/>
          <w:sz w:val="16"/>
          <w:szCs w:val="16"/>
        </w:rPr>
        <w:t>_SGD_RMSprop_momentum.py</w:t>
      </w:r>
      <w:r>
        <w:rPr>
          <w:rFonts w:ascii="Arial" w:hAnsi="Arial" w:cs="Arial"/>
          <w:i/>
          <w:iCs/>
          <w:sz w:val="16"/>
          <w:szCs w:val="16"/>
        </w:rPr>
        <w:t xml:space="preserve"> -</w:t>
      </w:r>
      <w:r w:rsidRPr="002A7CCE">
        <w:rPr>
          <w:rFonts w:ascii="Arial" w:hAnsi="Arial" w:cs="Arial"/>
          <w:i/>
          <w:iCs/>
          <w:sz w:val="16"/>
          <w:szCs w:val="16"/>
        </w:rPr>
        <w:t xml:space="preserve"> FF_OLS_hyperparam_eta_</w:t>
      </w:r>
      <w:r>
        <w:rPr>
          <w:rFonts w:ascii="Arial" w:hAnsi="Arial" w:cs="Arial"/>
          <w:i/>
          <w:iCs/>
          <w:sz w:val="16"/>
          <w:szCs w:val="16"/>
        </w:rPr>
        <w:t>batch_size</w:t>
      </w:r>
      <w:r w:rsidRPr="002A7CCE">
        <w:rPr>
          <w:rFonts w:ascii="Arial" w:hAnsi="Arial" w:cs="Arial"/>
          <w:i/>
          <w:iCs/>
          <w:sz w:val="16"/>
          <w:szCs w:val="16"/>
        </w:rPr>
        <w:t>_SGD_</w:t>
      </w:r>
      <w:r>
        <w:rPr>
          <w:rFonts w:ascii="Arial" w:hAnsi="Arial" w:cs="Arial"/>
          <w:i/>
          <w:iCs/>
          <w:sz w:val="16"/>
          <w:szCs w:val="16"/>
        </w:rPr>
        <w:t>ADAGRAD</w:t>
      </w:r>
      <w:r w:rsidRPr="002A7CCE">
        <w:rPr>
          <w:rFonts w:ascii="Arial" w:hAnsi="Arial" w:cs="Arial"/>
          <w:i/>
          <w:iCs/>
          <w:sz w:val="16"/>
          <w:szCs w:val="16"/>
        </w:rPr>
        <w:t>_momentum.py</w:t>
      </w:r>
      <w:r>
        <w:rPr>
          <w:rFonts w:ascii="Arial" w:hAnsi="Arial" w:cs="Arial"/>
          <w:i/>
          <w:iCs/>
          <w:sz w:val="16"/>
          <w:szCs w:val="16"/>
        </w:rPr>
        <w:t xml:space="preserve"> -</w:t>
      </w:r>
      <w:r w:rsidRPr="002A7CCE">
        <w:rPr>
          <w:rFonts w:ascii="Arial" w:hAnsi="Arial" w:cs="Arial"/>
          <w:i/>
          <w:iCs/>
          <w:sz w:val="16"/>
          <w:szCs w:val="16"/>
        </w:rPr>
        <w:t xml:space="preserve"> FF_OLS_hyperparam_eta_</w:t>
      </w:r>
      <w:r>
        <w:rPr>
          <w:rFonts w:ascii="Arial" w:hAnsi="Arial" w:cs="Arial"/>
          <w:i/>
          <w:iCs/>
          <w:sz w:val="16"/>
          <w:szCs w:val="16"/>
        </w:rPr>
        <w:t>batch_size</w:t>
      </w:r>
      <w:r w:rsidRPr="002A7CCE">
        <w:rPr>
          <w:rFonts w:ascii="Arial" w:hAnsi="Arial" w:cs="Arial"/>
          <w:i/>
          <w:iCs/>
          <w:sz w:val="16"/>
          <w:szCs w:val="16"/>
        </w:rPr>
        <w:t>_SGD_</w:t>
      </w:r>
      <w:r>
        <w:rPr>
          <w:rFonts w:ascii="Arial" w:hAnsi="Arial" w:cs="Arial"/>
          <w:i/>
          <w:iCs/>
          <w:sz w:val="16"/>
          <w:szCs w:val="16"/>
        </w:rPr>
        <w:t>adam</w:t>
      </w:r>
      <w:r w:rsidRPr="002A7CCE">
        <w:rPr>
          <w:rFonts w:ascii="Arial" w:hAnsi="Arial" w:cs="Arial"/>
          <w:i/>
          <w:iCs/>
          <w:sz w:val="16"/>
          <w:szCs w:val="16"/>
        </w:rPr>
        <w:t>_momentum.py</w:t>
      </w:r>
      <w:r>
        <w:rPr>
          <w:rFonts w:ascii="Arial" w:hAnsi="Arial" w:cs="Arial"/>
          <w:i/>
          <w:iCs/>
          <w:sz w:val="16"/>
          <w:szCs w:val="16"/>
        </w:rPr>
        <w:t xml:space="preserve"> </w:t>
      </w:r>
      <w:r w:rsidR="00AE45DD">
        <w:rPr>
          <w:rFonts w:ascii="Arial" w:hAnsi="Arial" w:cs="Arial"/>
          <w:i/>
          <w:iCs/>
          <w:sz w:val="16"/>
          <w:szCs w:val="16"/>
        </w:rPr>
        <w:t>–                    FF_Ridge_gridsearch_SGD_ADAGRAD_momentum.py                                               FF_Ridge_gridsearch_SGD_adam_momentum.py                                                              FF_Ridge_gridsearch_SGD_RMSprop_momentum.py</w:t>
      </w:r>
    </w:p>
    <w:p w14:paraId="2CA976D7" w14:textId="0CA18935" w:rsidR="002A7CCE" w:rsidRPr="002A7CCE" w:rsidRDefault="002A7CCE" w:rsidP="006A31F2">
      <w:pPr>
        <w:jc w:val="both"/>
        <w:rPr>
          <w:rFonts w:ascii="Arial" w:hAnsi="Arial" w:cs="Arial"/>
          <w:sz w:val="24"/>
          <w:szCs w:val="24"/>
        </w:rPr>
        <w:sectPr w:rsidR="002A7CCE" w:rsidRPr="002A7CCE" w:rsidSect="00AD1177">
          <w:footerReference w:type="default" r:id="rId18"/>
          <w:footerReference w:type="first" r:id="rId19"/>
          <w:pgSz w:w="12240" w:h="15840"/>
          <w:pgMar w:top="1440" w:right="1440" w:bottom="1440" w:left="1440" w:header="720" w:footer="720" w:gutter="0"/>
          <w:pgNumType w:start="1"/>
          <w:cols w:space="720"/>
          <w:docGrid w:linePitch="360"/>
        </w:sectPr>
      </w:pPr>
    </w:p>
    <w:p w14:paraId="6BF968D1" w14:textId="18E01140" w:rsidR="00962D55" w:rsidRPr="006A31F2" w:rsidRDefault="006A31F2" w:rsidP="006A31F2">
      <w:pPr>
        <w:jc w:val="center"/>
        <w:rPr>
          <w:rFonts w:ascii="Arial" w:hAnsi="Arial" w:cs="Arial"/>
          <w:sz w:val="24"/>
          <w:szCs w:val="24"/>
        </w:rPr>
      </w:pPr>
      <w:r>
        <w:rPr>
          <w:noProof/>
        </w:rPr>
        <w:lastRenderedPageBreak/>
        <w:drawing>
          <wp:inline distT="0" distB="0" distL="0" distR="0" wp14:anchorId="670274F4" wp14:editId="0B6D5AB6">
            <wp:extent cx="8040362" cy="5029200"/>
            <wp:effectExtent l="0" t="0" r="0" b="0"/>
            <wp:docPr id="9" name="Picture 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pic:nvPicPr>
                  <pic:blipFill rotWithShape="1">
                    <a:blip r:embed="rId20" cstate="print">
                      <a:extLst>
                        <a:ext uri="{28A0092B-C50C-407E-A947-70E740481C1C}">
                          <a14:useLocalDpi xmlns:a14="http://schemas.microsoft.com/office/drawing/2010/main" val="0"/>
                        </a:ext>
                      </a:extLst>
                    </a:blip>
                    <a:srcRect l="2038" r="5555"/>
                    <a:stretch/>
                  </pic:blipFill>
                  <pic:spPr bwMode="auto">
                    <a:xfrm>
                      <a:off x="0" y="0"/>
                      <a:ext cx="8040362" cy="5029200"/>
                    </a:xfrm>
                    <a:prstGeom prst="rect">
                      <a:avLst/>
                    </a:prstGeom>
                    <a:ln>
                      <a:noFill/>
                    </a:ln>
                    <a:extLst>
                      <a:ext uri="{53640926-AAD7-44D8-BBD7-CCE9431645EC}">
                        <a14:shadowObscured xmlns:a14="http://schemas.microsoft.com/office/drawing/2010/main"/>
                      </a:ext>
                    </a:extLst>
                  </pic:spPr>
                </pic:pic>
              </a:graphicData>
            </a:graphic>
          </wp:inline>
        </w:drawing>
      </w:r>
    </w:p>
    <w:p w14:paraId="22258665" w14:textId="61A55258" w:rsidR="00962D55" w:rsidRDefault="00962D55" w:rsidP="00962D55">
      <w:pPr>
        <w:rPr>
          <w:rFonts w:ascii="Arial" w:hAnsi="Arial" w:cs="Arial"/>
          <w:sz w:val="20"/>
          <w:szCs w:val="20"/>
        </w:rPr>
      </w:pPr>
      <w:r w:rsidRPr="007F1DEF">
        <w:rPr>
          <w:rFonts w:ascii="Arial" w:hAnsi="Arial" w:cs="Arial"/>
          <w:b/>
          <w:bCs/>
          <w:sz w:val="20"/>
          <w:szCs w:val="20"/>
        </w:rPr>
        <w:t xml:space="preserve">Fig. </w:t>
      </w:r>
      <w:r>
        <w:rPr>
          <w:rFonts w:ascii="Arial" w:hAnsi="Arial" w:cs="Arial"/>
          <w:b/>
          <w:bCs/>
          <w:sz w:val="20"/>
          <w:szCs w:val="20"/>
        </w:rPr>
        <w:t>5</w:t>
      </w:r>
      <w:r w:rsidRPr="007F1DEF">
        <w:rPr>
          <w:rFonts w:ascii="Arial" w:hAnsi="Arial" w:cs="Arial"/>
          <w:b/>
          <w:bCs/>
          <w:sz w:val="20"/>
          <w:szCs w:val="20"/>
        </w:rPr>
        <w:t xml:space="preserve">: </w:t>
      </w:r>
      <w:r>
        <w:rPr>
          <w:rFonts w:ascii="Arial" w:hAnsi="Arial" w:cs="Arial"/>
          <w:sz w:val="20"/>
          <w:szCs w:val="20"/>
        </w:rPr>
        <w:t xml:space="preserve">Grid search plot for the Franke Function OLS regression results (training and test MSE) with learning rate and number of epochs as hyperparameters with ADAGRAD (left), ADAM (middle) and </w:t>
      </w:r>
      <w:r w:rsidRPr="00962D55">
        <w:rPr>
          <w:rFonts w:ascii="Arial" w:hAnsi="Arial" w:cs="Arial"/>
          <w:sz w:val="20"/>
          <w:szCs w:val="20"/>
        </w:rPr>
        <w:t>RMSprop</w:t>
      </w:r>
      <w:r>
        <w:rPr>
          <w:rFonts w:ascii="Arial" w:hAnsi="Arial" w:cs="Arial"/>
          <w:sz w:val="20"/>
          <w:szCs w:val="20"/>
        </w:rPr>
        <w:t xml:space="preserve"> (right) as tuning methods.</w:t>
      </w:r>
    </w:p>
    <w:p w14:paraId="1E54DB4E" w14:textId="6CC10A77" w:rsidR="006A31F2" w:rsidRPr="007F1DEF" w:rsidRDefault="006A31F2" w:rsidP="00962D55">
      <w:pPr>
        <w:rPr>
          <w:rFonts w:ascii="Arial" w:hAnsi="Arial" w:cs="Arial"/>
          <w:sz w:val="20"/>
          <w:szCs w:val="20"/>
        </w:rPr>
      </w:pPr>
      <w:r>
        <w:rPr>
          <w:rFonts w:ascii="Arial" w:hAnsi="Arial" w:cs="Arial"/>
          <w:noProof/>
          <w:sz w:val="20"/>
          <w:szCs w:val="20"/>
        </w:rPr>
        <w:lastRenderedPageBreak/>
        <w:drawing>
          <wp:inline distT="0" distB="0" distL="0" distR="0" wp14:anchorId="44BB6AEB" wp14:editId="3D5C6936">
            <wp:extent cx="7909732" cy="5029200"/>
            <wp:effectExtent l="0" t="0" r="0" b="0"/>
            <wp:docPr id="10" name="Picture 1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treemap chart&#10;&#10;Description automatically generated"/>
                    <pic:cNvPicPr/>
                  </pic:nvPicPr>
                  <pic:blipFill rotWithShape="1">
                    <a:blip r:embed="rId21" cstate="print">
                      <a:extLst>
                        <a:ext uri="{28A0092B-C50C-407E-A947-70E740481C1C}">
                          <a14:useLocalDpi xmlns:a14="http://schemas.microsoft.com/office/drawing/2010/main" val="0"/>
                        </a:ext>
                      </a:extLst>
                    </a:blip>
                    <a:srcRect l="1994" r="5555"/>
                    <a:stretch/>
                  </pic:blipFill>
                  <pic:spPr bwMode="auto">
                    <a:xfrm>
                      <a:off x="0" y="0"/>
                      <a:ext cx="7909732" cy="5029200"/>
                    </a:xfrm>
                    <a:prstGeom prst="rect">
                      <a:avLst/>
                    </a:prstGeom>
                    <a:ln>
                      <a:noFill/>
                    </a:ln>
                    <a:extLst>
                      <a:ext uri="{53640926-AAD7-44D8-BBD7-CCE9431645EC}">
                        <a14:shadowObscured xmlns:a14="http://schemas.microsoft.com/office/drawing/2010/main"/>
                      </a:ext>
                    </a:extLst>
                  </pic:spPr>
                </pic:pic>
              </a:graphicData>
            </a:graphic>
          </wp:inline>
        </w:drawing>
      </w:r>
    </w:p>
    <w:p w14:paraId="7EE47D68" w14:textId="6DC3E1C5" w:rsidR="00962D55" w:rsidRPr="00962D55" w:rsidRDefault="00962D55" w:rsidP="00962D55">
      <w:pPr>
        <w:rPr>
          <w:rFonts w:ascii="Arial" w:hAnsi="Arial" w:cs="Arial"/>
          <w:sz w:val="20"/>
          <w:szCs w:val="20"/>
        </w:rPr>
      </w:pPr>
      <w:r w:rsidRPr="007F1DEF">
        <w:rPr>
          <w:rFonts w:ascii="Arial" w:hAnsi="Arial" w:cs="Arial"/>
          <w:b/>
          <w:bCs/>
          <w:sz w:val="20"/>
          <w:szCs w:val="20"/>
        </w:rPr>
        <w:t xml:space="preserve">Fig. </w:t>
      </w:r>
      <w:r>
        <w:rPr>
          <w:rFonts w:ascii="Arial" w:hAnsi="Arial" w:cs="Arial"/>
          <w:b/>
          <w:bCs/>
          <w:sz w:val="20"/>
          <w:szCs w:val="20"/>
        </w:rPr>
        <w:t>6</w:t>
      </w:r>
      <w:r w:rsidRPr="007F1DEF">
        <w:rPr>
          <w:rFonts w:ascii="Arial" w:hAnsi="Arial" w:cs="Arial"/>
          <w:b/>
          <w:bCs/>
          <w:sz w:val="20"/>
          <w:szCs w:val="20"/>
        </w:rPr>
        <w:t xml:space="preserve">: </w:t>
      </w:r>
      <w:r>
        <w:rPr>
          <w:rFonts w:ascii="Arial" w:hAnsi="Arial" w:cs="Arial"/>
          <w:sz w:val="20"/>
          <w:szCs w:val="20"/>
        </w:rPr>
        <w:t xml:space="preserve">Grid search plot for the Franke Function OLS regression results (training and test MSE) with learning rate and batch size as hyperparameters with ADAGRAD (left), ADAM (middle) and </w:t>
      </w:r>
      <w:r w:rsidRPr="00962D55">
        <w:rPr>
          <w:rFonts w:ascii="Arial" w:hAnsi="Arial" w:cs="Arial"/>
          <w:sz w:val="20"/>
          <w:szCs w:val="20"/>
        </w:rPr>
        <w:t>RMSprop</w:t>
      </w:r>
      <w:r>
        <w:rPr>
          <w:rFonts w:ascii="Arial" w:hAnsi="Arial" w:cs="Arial"/>
          <w:sz w:val="20"/>
          <w:szCs w:val="20"/>
        </w:rPr>
        <w:t xml:space="preserve"> (right) as tuning methods.</w:t>
      </w:r>
    </w:p>
    <w:p w14:paraId="6F47C390" w14:textId="3F776DF4" w:rsidR="006A31F2" w:rsidRDefault="006A31F2" w:rsidP="006A31F2">
      <w:pPr>
        <w:jc w:val="both"/>
        <w:rPr>
          <w:rFonts w:ascii="Arial" w:hAnsi="Arial" w:cs="Arial"/>
          <w:sz w:val="24"/>
          <w:szCs w:val="24"/>
        </w:rPr>
      </w:pPr>
    </w:p>
    <w:p w14:paraId="63C20055" w14:textId="4DF2B80A" w:rsidR="006A31F2" w:rsidRPr="006A31F2" w:rsidRDefault="006A31F2" w:rsidP="006A31F2">
      <w:pPr>
        <w:jc w:val="both"/>
        <w:rPr>
          <w:rFonts w:ascii="Arial" w:hAnsi="Arial" w:cs="Arial"/>
          <w:sz w:val="24"/>
          <w:szCs w:val="24"/>
        </w:rPr>
      </w:pPr>
      <w:r>
        <w:rPr>
          <w:rFonts w:ascii="Arial" w:hAnsi="Arial" w:cs="Arial"/>
          <w:noProof/>
          <w:sz w:val="24"/>
          <w:szCs w:val="24"/>
        </w:rPr>
        <w:lastRenderedPageBreak/>
        <w:drawing>
          <wp:inline distT="0" distB="0" distL="0" distR="0" wp14:anchorId="738B3C7C" wp14:editId="02894421">
            <wp:extent cx="7905123" cy="5029200"/>
            <wp:effectExtent l="0" t="0" r="635" b="0"/>
            <wp:docPr id="11" name="Picture 1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treemap chart&#10;&#10;Description automatically generated"/>
                    <pic:cNvPicPr/>
                  </pic:nvPicPr>
                  <pic:blipFill rotWithShape="1">
                    <a:blip r:embed="rId22" cstate="print">
                      <a:extLst>
                        <a:ext uri="{28A0092B-C50C-407E-A947-70E740481C1C}">
                          <a14:useLocalDpi xmlns:a14="http://schemas.microsoft.com/office/drawing/2010/main" val="0"/>
                        </a:ext>
                      </a:extLst>
                    </a:blip>
                    <a:srcRect r="5840"/>
                    <a:stretch/>
                  </pic:blipFill>
                  <pic:spPr bwMode="auto">
                    <a:xfrm>
                      <a:off x="0" y="0"/>
                      <a:ext cx="7905123" cy="5029200"/>
                    </a:xfrm>
                    <a:prstGeom prst="rect">
                      <a:avLst/>
                    </a:prstGeom>
                    <a:ln>
                      <a:noFill/>
                    </a:ln>
                    <a:extLst>
                      <a:ext uri="{53640926-AAD7-44D8-BBD7-CCE9431645EC}">
                        <a14:shadowObscured xmlns:a14="http://schemas.microsoft.com/office/drawing/2010/main"/>
                      </a:ext>
                    </a:extLst>
                  </pic:spPr>
                </pic:pic>
              </a:graphicData>
            </a:graphic>
          </wp:inline>
        </w:drawing>
      </w:r>
    </w:p>
    <w:p w14:paraId="11B6D3E8" w14:textId="5E91A542" w:rsidR="006A31F2" w:rsidRDefault="00962D55" w:rsidP="00962D55">
      <w:pPr>
        <w:rPr>
          <w:rFonts w:ascii="Arial" w:hAnsi="Arial" w:cs="Arial"/>
          <w:sz w:val="20"/>
          <w:szCs w:val="20"/>
        </w:rPr>
        <w:sectPr w:rsidR="006A31F2" w:rsidSect="00A10BF3">
          <w:pgSz w:w="15840" w:h="12240" w:orient="landscape"/>
          <w:pgMar w:top="1440" w:right="1440" w:bottom="1440" w:left="1440" w:header="720" w:footer="720" w:gutter="0"/>
          <w:cols w:space="720"/>
          <w:titlePg/>
          <w:docGrid w:linePitch="360"/>
        </w:sectPr>
      </w:pPr>
      <w:r w:rsidRPr="00962D55">
        <w:rPr>
          <w:rFonts w:ascii="Arial" w:hAnsi="Arial" w:cs="Arial"/>
          <w:b/>
          <w:bCs/>
          <w:sz w:val="20"/>
          <w:szCs w:val="20"/>
        </w:rPr>
        <w:t xml:space="preserve">Fig. </w:t>
      </w:r>
      <w:r>
        <w:rPr>
          <w:rFonts w:ascii="Arial" w:hAnsi="Arial" w:cs="Arial"/>
          <w:b/>
          <w:bCs/>
          <w:sz w:val="20"/>
          <w:szCs w:val="20"/>
        </w:rPr>
        <w:t>7</w:t>
      </w:r>
      <w:r w:rsidRPr="00962D55">
        <w:rPr>
          <w:rFonts w:ascii="Arial" w:hAnsi="Arial" w:cs="Arial"/>
          <w:b/>
          <w:bCs/>
          <w:sz w:val="20"/>
          <w:szCs w:val="20"/>
        </w:rPr>
        <w:t xml:space="preserve">: </w:t>
      </w:r>
      <w:r w:rsidRPr="00962D55">
        <w:rPr>
          <w:rFonts w:ascii="Arial" w:hAnsi="Arial" w:cs="Arial"/>
          <w:sz w:val="20"/>
          <w:szCs w:val="20"/>
        </w:rPr>
        <w:t xml:space="preserve">Grid search plot for the Franke Function </w:t>
      </w:r>
      <w:r>
        <w:rPr>
          <w:rFonts w:ascii="Arial" w:hAnsi="Arial" w:cs="Arial"/>
          <w:sz w:val="20"/>
          <w:szCs w:val="20"/>
        </w:rPr>
        <w:t>Ridge</w:t>
      </w:r>
      <w:r w:rsidRPr="00962D55">
        <w:rPr>
          <w:rFonts w:ascii="Arial" w:hAnsi="Arial" w:cs="Arial"/>
          <w:sz w:val="20"/>
          <w:szCs w:val="20"/>
        </w:rPr>
        <w:t xml:space="preserve"> regression results (training and test MSE) with learning rate and </w:t>
      </w:r>
      <w:r>
        <w:rPr>
          <w:rFonts w:ascii="Arial" w:hAnsi="Arial" w:cs="Arial"/>
          <w:sz w:val="20"/>
          <w:szCs w:val="20"/>
        </w:rPr>
        <w:t>regularization</w:t>
      </w:r>
      <w:r w:rsidRPr="00962D55">
        <w:rPr>
          <w:rFonts w:ascii="Arial" w:hAnsi="Arial" w:cs="Arial"/>
          <w:sz w:val="20"/>
          <w:szCs w:val="20"/>
        </w:rPr>
        <w:t xml:space="preserve"> as hyperparameters with ADAGRAD (left), ADAM (middle) and RMSprop (right) as tuning metho</w:t>
      </w:r>
      <w:r w:rsidR="007B2CC4">
        <w:rPr>
          <w:rFonts w:ascii="Arial" w:hAnsi="Arial" w:cs="Arial"/>
          <w:sz w:val="20"/>
          <w:szCs w:val="20"/>
        </w:rPr>
        <w:t>d</w:t>
      </w:r>
    </w:p>
    <w:p w14:paraId="52C6C47D" w14:textId="5746C415" w:rsidR="002B328A" w:rsidRDefault="002B328A" w:rsidP="00CD23FD">
      <w:pPr>
        <w:pStyle w:val="ListParagraph"/>
        <w:numPr>
          <w:ilvl w:val="1"/>
          <w:numId w:val="18"/>
        </w:numPr>
        <w:jc w:val="both"/>
        <w:rPr>
          <w:rFonts w:ascii="Arial" w:hAnsi="Arial" w:cs="Arial"/>
          <w:sz w:val="24"/>
          <w:szCs w:val="24"/>
          <w:u w:val="single"/>
        </w:rPr>
      </w:pPr>
      <w:r w:rsidRPr="0098466B">
        <w:rPr>
          <w:rFonts w:ascii="Arial" w:hAnsi="Arial" w:cs="Arial"/>
          <w:sz w:val="24"/>
          <w:szCs w:val="24"/>
          <w:u w:val="single"/>
        </w:rPr>
        <w:lastRenderedPageBreak/>
        <w:t xml:space="preserve">Own implementation of </w:t>
      </w:r>
      <w:del w:id="128" w:author="Luis Barreiro" w:date="2022-11-16T21:20:00Z">
        <w:r w:rsidRPr="0098466B" w:rsidDel="005C046E">
          <w:rPr>
            <w:rFonts w:ascii="Arial" w:hAnsi="Arial" w:cs="Arial"/>
            <w:sz w:val="24"/>
            <w:szCs w:val="24"/>
            <w:u w:val="single"/>
          </w:rPr>
          <w:delText>feed-forward neural network</w:delText>
        </w:r>
      </w:del>
      <w:ins w:id="129" w:author="Luis Barreiro" w:date="2022-11-16T21:20:00Z">
        <w:r w:rsidR="005C046E">
          <w:rPr>
            <w:rFonts w:ascii="Arial" w:hAnsi="Arial" w:cs="Arial"/>
            <w:sz w:val="24"/>
            <w:szCs w:val="24"/>
            <w:u w:val="single"/>
          </w:rPr>
          <w:t>FFNN</w:t>
        </w:r>
      </w:ins>
      <w:r w:rsidR="00DD4FF9" w:rsidRPr="0098466B">
        <w:rPr>
          <w:rFonts w:ascii="Arial" w:hAnsi="Arial" w:cs="Arial"/>
          <w:sz w:val="24"/>
          <w:szCs w:val="24"/>
          <w:u w:val="single"/>
        </w:rPr>
        <w:t xml:space="preserve"> using </w:t>
      </w:r>
      <w:proofErr w:type="spellStart"/>
      <w:r w:rsidR="00DD4FF9" w:rsidRPr="0098466B">
        <w:rPr>
          <w:rFonts w:ascii="Arial" w:hAnsi="Arial" w:cs="Arial"/>
          <w:sz w:val="24"/>
          <w:szCs w:val="24"/>
          <w:u w:val="single"/>
        </w:rPr>
        <w:t>Numpy</w:t>
      </w:r>
      <w:proofErr w:type="spellEnd"/>
    </w:p>
    <w:p w14:paraId="50DD41C7" w14:textId="77777777" w:rsidR="00B53858" w:rsidRPr="0098466B" w:rsidRDefault="00B53858" w:rsidP="00B53858">
      <w:pPr>
        <w:pStyle w:val="ListParagraph"/>
        <w:ind w:left="792"/>
        <w:jc w:val="both"/>
        <w:rPr>
          <w:rFonts w:ascii="Arial" w:hAnsi="Arial" w:cs="Arial"/>
          <w:sz w:val="24"/>
          <w:szCs w:val="24"/>
          <w:u w:val="single"/>
        </w:rPr>
      </w:pPr>
    </w:p>
    <w:p w14:paraId="71EA7BEF" w14:textId="17809241" w:rsidR="002B328A" w:rsidRPr="0098466B" w:rsidRDefault="002B328A" w:rsidP="00CD23FD">
      <w:pPr>
        <w:pStyle w:val="ListParagraph"/>
        <w:numPr>
          <w:ilvl w:val="2"/>
          <w:numId w:val="18"/>
        </w:numPr>
        <w:jc w:val="both"/>
        <w:rPr>
          <w:rFonts w:ascii="Arial" w:hAnsi="Arial" w:cs="Arial"/>
          <w:sz w:val="24"/>
          <w:szCs w:val="24"/>
          <w:u w:val="single"/>
        </w:rPr>
      </w:pPr>
      <w:r w:rsidRPr="0098466B">
        <w:rPr>
          <w:rFonts w:ascii="Arial" w:hAnsi="Arial" w:cs="Arial"/>
          <w:sz w:val="24"/>
          <w:szCs w:val="24"/>
          <w:u w:val="single"/>
        </w:rPr>
        <w:t xml:space="preserve">For </w:t>
      </w:r>
      <w:r w:rsidR="00B036DD" w:rsidRPr="0098466B">
        <w:rPr>
          <w:rFonts w:ascii="Arial" w:hAnsi="Arial" w:cs="Arial"/>
          <w:sz w:val="24"/>
          <w:szCs w:val="24"/>
          <w:u w:val="single"/>
        </w:rPr>
        <w:t xml:space="preserve">a </w:t>
      </w:r>
      <w:r w:rsidRPr="0098466B">
        <w:rPr>
          <w:rFonts w:ascii="Arial" w:hAnsi="Arial" w:cs="Arial"/>
          <w:sz w:val="24"/>
          <w:szCs w:val="24"/>
          <w:u w:val="single"/>
        </w:rPr>
        <w:t xml:space="preserve">regression </w:t>
      </w:r>
      <w:r w:rsidR="007945B8" w:rsidRPr="0098466B">
        <w:rPr>
          <w:rFonts w:ascii="Arial" w:hAnsi="Arial" w:cs="Arial"/>
          <w:sz w:val="24"/>
          <w:szCs w:val="24"/>
          <w:u w:val="single"/>
        </w:rPr>
        <w:t>task</w:t>
      </w:r>
      <w:r w:rsidR="00B036DD" w:rsidRPr="0098466B">
        <w:rPr>
          <w:rFonts w:ascii="Arial" w:hAnsi="Arial" w:cs="Arial"/>
          <w:sz w:val="24"/>
          <w:szCs w:val="24"/>
          <w:u w:val="single"/>
        </w:rPr>
        <w:t>:</w:t>
      </w:r>
      <w:r w:rsidR="007A11B9" w:rsidRPr="0098466B">
        <w:rPr>
          <w:rFonts w:ascii="Arial" w:hAnsi="Arial" w:cs="Arial"/>
          <w:sz w:val="24"/>
          <w:szCs w:val="24"/>
          <w:u w:val="single"/>
        </w:rPr>
        <w:t xml:space="preserve"> </w:t>
      </w:r>
      <w:r w:rsidR="00B036DD" w:rsidRPr="0098466B">
        <w:rPr>
          <w:rFonts w:ascii="Arial" w:hAnsi="Arial" w:cs="Arial"/>
          <w:sz w:val="24"/>
          <w:szCs w:val="24"/>
          <w:u w:val="single"/>
        </w:rPr>
        <w:t>The Franke Function</w:t>
      </w:r>
      <w:r w:rsidR="00D16ABA" w:rsidRPr="0098466B">
        <w:rPr>
          <w:rFonts w:ascii="Arial" w:hAnsi="Arial" w:cs="Arial"/>
          <w:sz w:val="24"/>
          <w:szCs w:val="24"/>
          <w:u w:val="single"/>
        </w:rPr>
        <w:t xml:space="preserve"> data</w:t>
      </w:r>
    </w:p>
    <w:p w14:paraId="3A778042" w14:textId="5BA0BE55" w:rsidR="00D16ABA" w:rsidRDefault="00D16ABA" w:rsidP="00D43B4B">
      <w:pPr>
        <w:jc w:val="both"/>
        <w:rPr>
          <w:rFonts w:ascii="Arial" w:hAnsi="Arial" w:cs="Arial"/>
          <w:sz w:val="24"/>
          <w:szCs w:val="24"/>
        </w:rPr>
      </w:pPr>
      <w:r>
        <w:rPr>
          <w:rFonts w:ascii="Arial" w:hAnsi="Arial" w:cs="Arial"/>
          <w:sz w:val="24"/>
          <w:szCs w:val="24"/>
        </w:rPr>
        <w:t xml:space="preserve">We implemented FFNN for regression as python class </w:t>
      </w:r>
      <w:r w:rsidRPr="00D16ABA">
        <w:rPr>
          <w:rFonts w:ascii="Arial" w:hAnsi="Arial" w:cs="Arial"/>
          <w:sz w:val="24"/>
          <w:szCs w:val="24"/>
        </w:rPr>
        <w:t>in</w:t>
      </w:r>
      <w:r w:rsidRPr="00D16ABA">
        <w:rPr>
          <w:rFonts w:ascii="Arial" w:hAnsi="Arial" w:cs="Arial"/>
          <w:i/>
          <w:iCs/>
          <w:sz w:val="24"/>
          <w:szCs w:val="24"/>
        </w:rPr>
        <w:t xml:space="preserve"> NeuralNetwork_regression_*.py</w:t>
      </w:r>
      <w:r>
        <w:rPr>
          <w:rFonts w:ascii="Arial" w:hAnsi="Arial" w:cs="Arial"/>
          <w:i/>
          <w:iCs/>
          <w:sz w:val="24"/>
          <w:szCs w:val="24"/>
        </w:rPr>
        <w:t xml:space="preserve"> </w:t>
      </w:r>
      <w:r w:rsidRPr="00D16ABA">
        <w:rPr>
          <w:rFonts w:ascii="Arial" w:hAnsi="Arial" w:cs="Arial"/>
          <w:sz w:val="24"/>
          <w:szCs w:val="24"/>
        </w:rPr>
        <w:t xml:space="preserve">with * </w:t>
      </w:r>
      <w:r>
        <w:rPr>
          <w:rFonts w:ascii="Arial" w:hAnsi="Arial" w:cs="Arial"/>
          <w:sz w:val="24"/>
          <w:szCs w:val="24"/>
        </w:rPr>
        <w:t>standing for</w:t>
      </w:r>
      <w:r w:rsidRPr="00D16ABA">
        <w:rPr>
          <w:rFonts w:ascii="Arial" w:hAnsi="Arial" w:cs="Arial"/>
          <w:sz w:val="24"/>
          <w:szCs w:val="24"/>
        </w:rPr>
        <w:t xml:space="preserve"> the activation function</w:t>
      </w:r>
      <w:r>
        <w:rPr>
          <w:rFonts w:ascii="Arial" w:hAnsi="Arial" w:cs="Arial"/>
          <w:sz w:val="24"/>
          <w:szCs w:val="24"/>
        </w:rPr>
        <w:t xml:space="preserve"> (</w:t>
      </w:r>
      <w:proofErr w:type="spellStart"/>
      <w:r>
        <w:rPr>
          <w:rFonts w:ascii="Arial" w:hAnsi="Arial" w:cs="Arial"/>
          <w:sz w:val="24"/>
          <w:szCs w:val="24"/>
        </w:rPr>
        <w:t>leakyrely</w:t>
      </w:r>
      <w:proofErr w:type="spellEnd"/>
      <w:r>
        <w:rPr>
          <w:rFonts w:ascii="Arial" w:hAnsi="Arial" w:cs="Arial"/>
          <w:sz w:val="24"/>
          <w:szCs w:val="24"/>
        </w:rPr>
        <w:t xml:space="preserve"> / </w:t>
      </w:r>
      <w:proofErr w:type="spellStart"/>
      <w:r>
        <w:rPr>
          <w:rFonts w:ascii="Arial" w:hAnsi="Arial" w:cs="Arial"/>
          <w:sz w:val="24"/>
          <w:szCs w:val="24"/>
        </w:rPr>
        <w:t>relu</w:t>
      </w:r>
      <w:proofErr w:type="spellEnd"/>
      <w:r>
        <w:rPr>
          <w:rFonts w:ascii="Arial" w:hAnsi="Arial" w:cs="Arial"/>
          <w:sz w:val="24"/>
          <w:szCs w:val="24"/>
        </w:rPr>
        <w:t xml:space="preserve"> / sigmoid) of the hidden layers. </w:t>
      </w:r>
      <w:r w:rsidR="00D43B4B">
        <w:rPr>
          <w:rFonts w:ascii="Arial" w:hAnsi="Arial" w:cs="Arial"/>
          <w:sz w:val="24"/>
          <w:szCs w:val="24"/>
        </w:rPr>
        <w:t>F</w:t>
      </w:r>
      <w:r>
        <w:rPr>
          <w:rFonts w:ascii="Arial" w:hAnsi="Arial" w:cs="Arial"/>
          <w:sz w:val="24"/>
          <w:szCs w:val="24"/>
        </w:rPr>
        <w:t>or</w:t>
      </w:r>
      <w:r w:rsidR="0065274E">
        <w:rPr>
          <w:rFonts w:ascii="Arial" w:hAnsi="Arial" w:cs="Arial"/>
          <w:sz w:val="24"/>
          <w:szCs w:val="24"/>
        </w:rPr>
        <w:t xml:space="preserve"> the</w:t>
      </w:r>
      <w:r>
        <w:rPr>
          <w:rFonts w:ascii="Arial" w:hAnsi="Arial" w:cs="Arial"/>
          <w:sz w:val="24"/>
          <w:szCs w:val="24"/>
        </w:rPr>
        <w:t xml:space="preserve"> regression tasks, the activation function </w:t>
      </w:r>
      <w:r w:rsidR="0067509A">
        <w:rPr>
          <w:rFonts w:ascii="Arial" w:hAnsi="Arial" w:cs="Arial"/>
          <w:sz w:val="24"/>
          <w:szCs w:val="24"/>
        </w:rPr>
        <w:t>of the output layer is the identity function. For the Franke Function, the input layer is made of two nodes (x1, x2) and the output layer of a single node (z)</w:t>
      </w:r>
      <w:r w:rsidR="00D43B4B">
        <w:rPr>
          <w:rFonts w:ascii="Arial" w:hAnsi="Arial" w:cs="Arial"/>
          <w:sz w:val="24"/>
          <w:szCs w:val="24"/>
        </w:rPr>
        <w:t>, thereby defining the input and output layers of our FFNN</w:t>
      </w:r>
      <w:r w:rsidR="0067509A">
        <w:rPr>
          <w:rFonts w:ascii="Arial" w:hAnsi="Arial" w:cs="Arial"/>
          <w:sz w:val="24"/>
          <w:szCs w:val="24"/>
        </w:rPr>
        <w:t xml:space="preserve">. </w:t>
      </w:r>
      <w:r w:rsidR="0065274E">
        <w:rPr>
          <w:rFonts w:ascii="Arial" w:hAnsi="Arial" w:cs="Arial"/>
          <w:sz w:val="24"/>
          <w:szCs w:val="24"/>
        </w:rPr>
        <w:t xml:space="preserve">The cost function includes a L2-norm regularization term. </w:t>
      </w:r>
      <w:r w:rsidR="002A5316">
        <w:rPr>
          <w:rFonts w:ascii="Arial" w:hAnsi="Arial" w:cs="Arial"/>
          <w:sz w:val="24"/>
          <w:szCs w:val="24"/>
        </w:rPr>
        <w:t xml:space="preserve">We have implemented a stochastic </w:t>
      </w:r>
      <w:del w:id="130" w:author="Luis Barreiro" w:date="2022-11-16T21:18:00Z">
        <w:r w:rsidR="002A5316" w:rsidDel="005C046E">
          <w:rPr>
            <w:rFonts w:ascii="Arial" w:hAnsi="Arial" w:cs="Arial"/>
            <w:sz w:val="24"/>
            <w:szCs w:val="24"/>
          </w:rPr>
          <w:delText>gradient descent</w:delText>
        </w:r>
      </w:del>
      <w:ins w:id="131" w:author="Luis Barreiro" w:date="2022-11-16T21:18:00Z">
        <w:r w:rsidR="005C046E">
          <w:rPr>
            <w:rFonts w:ascii="Arial" w:hAnsi="Arial" w:cs="Arial"/>
            <w:sz w:val="24"/>
            <w:szCs w:val="24"/>
          </w:rPr>
          <w:t>GD</w:t>
        </w:r>
      </w:ins>
      <w:r w:rsidR="002A5316">
        <w:rPr>
          <w:rFonts w:ascii="Arial" w:hAnsi="Arial" w:cs="Arial"/>
          <w:sz w:val="24"/>
          <w:szCs w:val="24"/>
        </w:rPr>
        <w:t xml:space="preserve"> in the backpropagation algorithm to update the weight and biases. The weights are initialized according to a “standard normal” distribution and the biases are initially set t</w:t>
      </w:r>
      <w:r w:rsidR="0065274E">
        <w:rPr>
          <w:rFonts w:ascii="Arial" w:hAnsi="Arial" w:cs="Arial"/>
          <w:sz w:val="24"/>
          <w:szCs w:val="24"/>
        </w:rPr>
        <w:t>o</w:t>
      </w:r>
      <w:r w:rsidR="002A5316">
        <w:rPr>
          <w:rFonts w:ascii="Arial" w:hAnsi="Arial" w:cs="Arial"/>
          <w:sz w:val="24"/>
          <w:szCs w:val="24"/>
        </w:rPr>
        <w:t xml:space="preserve"> 0.01.</w:t>
      </w:r>
    </w:p>
    <w:p w14:paraId="1D9ABC8E" w14:textId="2CABC37F" w:rsidR="00837277" w:rsidRDefault="00837277" w:rsidP="00D16ABA">
      <w:pPr>
        <w:jc w:val="both"/>
        <w:rPr>
          <w:rFonts w:ascii="Arial" w:hAnsi="Arial" w:cs="Arial"/>
          <w:sz w:val="24"/>
          <w:szCs w:val="24"/>
        </w:rPr>
      </w:pPr>
      <w:r>
        <w:rPr>
          <w:rFonts w:ascii="Arial" w:hAnsi="Arial" w:cs="Arial"/>
          <w:sz w:val="24"/>
          <w:szCs w:val="24"/>
        </w:rPr>
        <w:t>The first part of the numerical experiment is to test the effect the neural network architecture on the regression problem for a given activation function (Sigmoid function in Figs. 8 to 12). After determining an optimal architecture, we investigate the effect of the activation function (Fig. 13) and conclude on the optimal combination of FFNN architecture and activation function for this</w:t>
      </w:r>
      <w:r w:rsidR="00D43B4B">
        <w:rPr>
          <w:rFonts w:ascii="Arial" w:hAnsi="Arial" w:cs="Arial"/>
          <w:sz w:val="24"/>
          <w:szCs w:val="24"/>
        </w:rPr>
        <w:t xml:space="preserve"> regression</w:t>
      </w:r>
      <w:r>
        <w:rPr>
          <w:rFonts w:ascii="Arial" w:hAnsi="Arial" w:cs="Arial"/>
          <w:sz w:val="24"/>
          <w:szCs w:val="24"/>
        </w:rPr>
        <w:t xml:space="preserve"> </w:t>
      </w:r>
      <w:r w:rsidR="00D43B4B">
        <w:rPr>
          <w:rFonts w:ascii="Arial" w:hAnsi="Arial" w:cs="Arial"/>
          <w:sz w:val="24"/>
          <w:szCs w:val="24"/>
        </w:rPr>
        <w:t>problem</w:t>
      </w:r>
      <w:r>
        <w:rPr>
          <w:rFonts w:ascii="Arial" w:hAnsi="Arial" w:cs="Arial"/>
          <w:sz w:val="24"/>
          <w:szCs w:val="24"/>
        </w:rPr>
        <w:t xml:space="preserve">. Note that we systematically compare our FFNN implementation with a </w:t>
      </w:r>
      <w:r w:rsidR="000048C4">
        <w:rPr>
          <w:rFonts w:ascii="Arial" w:hAnsi="Arial" w:cs="Arial"/>
          <w:sz w:val="24"/>
          <w:szCs w:val="24"/>
        </w:rPr>
        <w:t>professionally written</w:t>
      </w:r>
      <w:r>
        <w:rPr>
          <w:rFonts w:ascii="Arial" w:hAnsi="Arial" w:cs="Arial"/>
          <w:sz w:val="24"/>
          <w:szCs w:val="24"/>
        </w:rPr>
        <w:t xml:space="preserve"> code of the scikit-learn library.</w:t>
      </w:r>
    </w:p>
    <w:p w14:paraId="234F1FE6" w14:textId="5F409D28" w:rsidR="00E54AE4" w:rsidRDefault="00E54AE4" w:rsidP="00D16ABA">
      <w:pPr>
        <w:jc w:val="both"/>
        <w:rPr>
          <w:rFonts w:ascii="Arial" w:hAnsi="Arial" w:cs="Arial"/>
          <w:sz w:val="24"/>
          <w:szCs w:val="24"/>
        </w:rPr>
      </w:pPr>
      <w:r>
        <w:rPr>
          <w:rFonts w:ascii="Arial" w:hAnsi="Arial" w:cs="Arial"/>
          <w:sz w:val="24"/>
          <w:szCs w:val="24"/>
        </w:rPr>
        <w:t xml:space="preserve">First, as a general observation on comparing our FFNN implementation with Scikit-learn, we find that the Scikit-learn FFNN </w:t>
      </w:r>
      <w:r w:rsidR="00147C14">
        <w:rPr>
          <w:rFonts w:ascii="Arial" w:hAnsi="Arial" w:cs="Arial"/>
          <w:sz w:val="24"/>
          <w:szCs w:val="24"/>
        </w:rPr>
        <w:t>outperforms our own implementation in the sense that it often reaches lower MSE values (both train and test</w:t>
      </w:r>
      <w:proofErr w:type="gramStart"/>
      <w:r w:rsidR="00147C14">
        <w:rPr>
          <w:rFonts w:ascii="Arial" w:hAnsi="Arial" w:cs="Arial"/>
          <w:sz w:val="24"/>
          <w:szCs w:val="24"/>
        </w:rPr>
        <w:t>)</w:t>
      </w:r>
      <w:proofErr w:type="gramEnd"/>
      <w:r w:rsidR="00147C14">
        <w:rPr>
          <w:rFonts w:ascii="Arial" w:hAnsi="Arial" w:cs="Arial"/>
          <w:sz w:val="24"/>
          <w:szCs w:val="24"/>
        </w:rPr>
        <w:t xml:space="preserve"> and that the numerical stability is maintained across the whole range of learning rates investigated (10</w:t>
      </w:r>
      <w:r w:rsidR="00147C14" w:rsidRPr="00147C14">
        <w:rPr>
          <w:rFonts w:ascii="Arial" w:hAnsi="Arial" w:cs="Arial"/>
          <w:sz w:val="24"/>
          <w:szCs w:val="24"/>
          <w:vertAlign w:val="superscript"/>
        </w:rPr>
        <w:t>-5</w:t>
      </w:r>
      <w:r w:rsidR="00147C14">
        <w:rPr>
          <w:rFonts w:ascii="Arial" w:hAnsi="Arial" w:cs="Arial"/>
          <w:sz w:val="24"/>
          <w:szCs w:val="24"/>
        </w:rPr>
        <w:t xml:space="preserve"> to 10</w:t>
      </w:r>
      <w:r w:rsidR="00147C14" w:rsidRPr="00147C14">
        <w:rPr>
          <w:rFonts w:ascii="Arial" w:hAnsi="Arial" w:cs="Arial"/>
          <w:sz w:val="24"/>
          <w:szCs w:val="24"/>
          <w:vertAlign w:val="superscript"/>
        </w:rPr>
        <w:t>-1</w:t>
      </w:r>
      <w:r w:rsidR="00147C14">
        <w:rPr>
          <w:rFonts w:ascii="Arial" w:hAnsi="Arial" w:cs="Arial"/>
          <w:sz w:val="24"/>
          <w:szCs w:val="24"/>
        </w:rPr>
        <w:t>). In our own FFNN implementation, we experience exploding gradients values and diverging MSE for η=0.1 and beyond. In some instances where the FFNN architecture becomes wider</w:t>
      </w:r>
      <w:r w:rsidR="00D43B4B">
        <w:rPr>
          <w:rFonts w:ascii="Arial" w:hAnsi="Arial" w:cs="Arial"/>
          <w:sz w:val="24"/>
          <w:szCs w:val="24"/>
        </w:rPr>
        <w:t xml:space="preserve"> (number of nodes superior to 10)</w:t>
      </w:r>
      <w:r w:rsidR="00147C14">
        <w:rPr>
          <w:rFonts w:ascii="Arial" w:hAnsi="Arial" w:cs="Arial"/>
          <w:sz w:val="24"/>
          <w:szCs w:val="24"/>
        </w:rPr>
        <w:t xml:space="preserve">, we also observe instability for η=0.01 (Figs. 11 and 12). </w:t>
      </w:r>
    </w:p>
    <w:p w14:paraId="5B13D0D6" w14:textId="7AC87A88" w:rsidR="002A5316" w:rsidRDefault="00CB790A" w:rsidP="00CB790A">
      <w:pPr>
        <w:pStyle w:val="ListParagraph"/>
        <w:numPr>
          <w:ilvl w:val="0"/>
          <w:numId w:val="7"/>
        </w:numPr>
        <w:jc w:val="both"/>
        <w:rPr>
          <w:rFonts w:ascii="Arial" w:hAnsi="Arial" w:cs="Arial"/>
          <w:sz w:val="24"/>
          <w:szCs w:val="24"/>
        </w:rPr>
      </w:pPr>
      <w:r>
        <w:rPr>
          <w:rFonts w:ascii="Arial" w:hAnsi="Arial" w:cs="Arial"/>
          <w:sz w:val="24"/>
          <w:szCs w:val="24"/>
        </w:rPr>
        <w:t>Effect of FFNN architecture</w:t>
      </w:r>
    </w:p>
    <w:p w14:paraId="7811BC72" w14:textId="6ECEFBA1" w:rsidR="00CB790A" w:rsidRDefault="00680983" w:rsidP="00CB790A">
      <w:pPr>
        <w:jc w:val="both"/>
        <w:rPr>
          <w:rFonts w:ascii="Arial" w:hAnsi="Arial" w:cs="Arial"/>
          <w:sz w:val="24"/>
          <w:szCs w:val="24"/>
        </w:rPr>
      </w:pPr>
      <w:r>
        <w:rPr>
          <w:rFonts w:ascii="Arial" w:hAnsi="Arial" w:cs="Arial"/>
          <w:sz w:val="24"/>
          <w:szCs w:val="24"/>
        </w:rPr>
        <w:t>In</w:t>
      </w:r>
      <w:r w:rsidR="00CB790A">
        <w:rPr>
          <w:rFonts w:ascii="Arial" w:hAnsi="Arial" w:cs="Arial"/>
          <w:sz w:val="24"/>
          <w:szCs w:val="24"/>
        </w:rPr>
        <w:t xml:space="preserve"> Figs. 8, 9, 11 and 12, we </w:t>
      </w:r>
      <w:r w:rsidR="00D43B4B">
        <w:rPr>
          <w:rFonts w:ascii="Arial" w:hAnsi="Arial" w:cs="Arial"/>
          <w:sz w:val="24"/>
          <w:szCs w:val="24"/>
        </w:rPr>
        <w:t>scrutinize</w:t>
      </w:r>
      <w:r w:rsidR="00CB790A">
        <w:rPr>
          <w:rFonts w:ascii="Arial" w:hAnsi="Arial" w:cs="Arial"/>
          <w:sz w:val="24"/>
          <w:szCs w:val="24"/>
        </w:rPr>
        <w:t xml:space="preserve"> the effect of increasing the number of nodes of a single-layered FFNN from 1 to 100. The training and test error seem to effectively decrease when increasing from 1 to 4 nodes. On the contrary, both training and predictive power tend to </w:t>
      </w:r>
      <w:r w:rsidR="00D43B4B">
        <w:rPr>
          <w:rFonts w:ascii="Arial" w:hAnsi="Arial" w:cs="Arial"/>
          <w:sz w:val="24"/>
          <w:szCs w:val="24"/>
        </w:rPr>
        <w:t>deteriorate</w:t>
      </w:r>
      <w:r w:rsidR="00CB790A">
        <w:rPr>
          <w:rFonts w:ascii="Arial" w:hAnsi="Arial" w:cs="Arial"/>
          <w:sz w:val="24"/>
          <w:szCs w:val="24"/>
        </w:rPr>
        <w:t xml:space="preserve"> for the 100 nodes, single-layered FFNN (Fig. 12). Fr</w:t>
      </w:r>
      <w:r w:rsidR="00C020AB">
        <w:rPr>
          <w:rFonts w:ascii="Arial" w:hAnsi="Arial" w:cs="Arial"/>
          <w:sz w:val="24"/>
          <w:szCs w:val="24"/>
        </w:rPr>
        <w:t>om</w:t>
      </w:r>
      <w:r w:rsidR="00CB790A">
        <w:rPr>
          <w:rFonts w:ascii="Arial" w:hAnsi="Arial" w:cs="Arial"/>
          <w:sz w:val="24"/>
          <w:szCs w:val="24"/>
        </w:rPr>
        <w:t xml:space="preserve"> 4 to 10 nodes, the test error look </w:t>
      </w:r>
      <w:r w:rsidR="00C020AB">
        <w:rPr>
          <w:rFonts w:ascii="Arial" w:hAnsi="Arial" w:cs="Arial"/>
          <w:sz w:val="24"/>
          <w:szCs w:val="24"/>
        </w:rPr>
        <w:t xml:space="preserve">unchanged or </w:t>
      </w:r>
      <w:r w:rsidR="00D43B4B">
        <w:rPr>
          <w:rFonts w:ascii="Arial" w:hAnsi="Arial" w:cs="Arial"/>
          <w:sz w:val="24"/>
          <w:szCs w:val="24"/>
        </w:rPr>
        <w:t>slightly</w:t>
      </w:r>
      <w:r w:rsidR="00C020AB">
        <w:rPr>
          <w:rFonts w:ascii="Arial" w:hAnsi="Arial" w:cs="Arial"/>
          <w:sz w:val="24"/>
          <w:szCs w:val="24"/>
        </w:rPr>
        <w:t xml:space="preserve"> higher</w:t>
      </w:r>
      <w:r w:rsidR="00D43B4B">
        <w:rPr>
          <w:rFonts w:ascii="Arial" w:hAnsi="Arial" w:cs="Arial"/>
          <w:sz w:val="24"/>
          <w:szCs w:val="24"/>
        </w:rPr>
        <w:t xml:space="preserve"> for 10 nodes</w:t>
      </w:r>
      <w:r w:rsidR="00CB790A">
        <w:rPr>
          <w:rFonts w:ascii="Arial" w:hAnsi="Arial" w:cs="Arial"/>
          <w:sz w:val="24"/>
          <w:szCs w:val="24"/>
        </w:rPr>
        <w:t xml:space="preserve"> and at lowest for η=0.01</w:t>
      </w:r>
      <w:r w:rsidR="00C020AB">
        <w:rPr>
          <w:rFonts w:ascii="Arial" w:hAnsi="Arial" w:cs="Arial"/>
          <w:sz w:val="24"/>
          <w:szCs w:val="24"/>
        </w:rPr>
        <w:t xml:space="preserve">. The training error still decreases (especially marked for the Scikit-learn implementation) which likely indicates overfitting for a single-layered FFNN </w:t>
      </w:r>
      <w:r w:rsidR="00D43B4B">
        <w:rPr>
          <w:rFonts w:ascii="Arial" w:hAnsi="Arial" w:cs="Arial"/>
          <w:sz w:val="24"/>
          <w:szCs w:val="24"/>
        </w:rPr>
        <w:t>for single layer FFNN with</w:t>
      </w:r>
      <w:r w:rsidR="00C020AB">
        <w:rPr>
          <w:rFonts w:ascii="Arial" w:hAnsi="Arial" w:cs="Arial"/>
          <w:sz w:val="24"/>
          <w:szCs w:val="24"/>
        </w:rPr>
        <w:t xml:space="preserve"> 10 nodes</w:t>
      </w:r>
      <w:r w:rsidR="00D43B4B">
        <w:rPr>
          <w:rFonts w:ascii="Arial" w:hAnsi="Arial" w:cs="Arial"/>
          <w:sz w:val="24"/>
          <w:szCs w:val="24"/>
        </w:rPr>
        <w:t xml:space="preserve"> and above.</w:t>
      </w:r>
    </w:p>
    <w:p w14:paraId="3AB22C83" w14:textId="7F286688" w:rsidR="00C020AB" w:rsidRDefault="00C020AB" w:rsidP="00CB790A">
      <w:pPr>
        <w:jc w:val="both"/>
        <w:rPr>
          <w:rFonts w:ascii="Arial" w:hAnsi="Arial" w:cs="Arial"/>
          <w:sz w:val="24"/>
          <w:szCs w:val="24"/>
        </w:rPr>
      </w:pPr>
      <w:commentRangeStart w:id="132"/>
      <w:r>
        <w:rPr>
          <w:rFonts w:ascii="Arial" w:hAnsi="Arial" w:cs="Arial"/>
          <w:sz w:val="24"/>
          <w:szCs w:val="24"/>
        </w:rPr>
        <w:t xml:space="preserve">On Figs. </w:t>
      </w:r>
      <w:r w:rsidR="00680983">
        <w:rPr>
          <w:rFonts w:ascii="Arial" w:hAnsi="Arial" w:cs="Arial"/>
          <w:sz w:val="24"/>
          <w:szCs w:val="24"/>
        </w:rPr>
        <w:t>9</w:t>
      </w:r>
      <w:r>
        <w:rPr>
          <w:rFonts w:ascii="Arial" w:hAnsi="Arial" w:cs="Arial"/>
          <w:sz w:val="24"/>
          <w:szCs w:val="24"/>
        </w:rPr>
        <w:t xml:space="preserve"> and </w:t>
      </w:r>
      <w:commentRangeEnd w:id="132"/>
      <w:r w:rsidR="00680983">
        <w:rPr>
          <w:rFonts w:ascii="Arial" w:hAnsi="Arial" w:cs="Arial"/>
          <w:sz w:val="24"/>
          <w:szCs w:val="24"/>
        </w:rPr>
        <w:t>10</w:t>
      </w:r>
      <w:r w:rsidR="000F4BC8">
        <w:rPr>
          <w:rStyle w:val="CommentReference"/>
        </w:rPr>
        <w:commentReference w:id="132"/>
      </w:r>
      <w:r>
        <w:rPr>
          <w:rFonts w:ascii="Arial" w:hAnsi="Arial" w:cs="Arial"/>
          <w:sz w:val="24"/>
          <w:szCs w:val="24"/>
        </w:rPr>
        <w:t xml:space="preserve">, we increase the number of hidden layers to 3 while keeping a fixed number of nodes of 4. We thereby test the effect of the depth of the FFNN on the regression problem. </w:t>
      </w:r>
      <w:r w:rsidR="00CC531A">
        <w:rPr>
          <w:rFonts w:ascii="Arial" w:hAnsi="Arial" w:cs="Arial"/>
          <w:sz w:val="24"/>
          <w:szCs w:val="24"/>
        </w:rPr>
        <w:t xml:space="preserve">Overall, </w:t>
      </w:r>
      <w:r w:rsidR="007465D5">
        <w:rPr>
          <w:rFonts w:ascii="Arial" w:hAnsi="Arial" w:cs="Arial"/>
          <w:sz w:val="24"/>
          <w:szCs w:val="24"/>
        </w:rPr>
        <w:t xml:space="preserve">we observe </w:t>
      </w:r>
      <w:r w:rsidR="00CC531A">
        <w:rPr>
          <w:rFonts w:ascii="Arial" w:hAnsi="Arial" w:cs="Arial"/>
          <w:sz w:val="24"/>
          <w:szCs w:val="24"/>
        </w:rPr>
        <w:t>marginally lower</w:t>
      </w:r>
      <w:r w:rsidR="007465D5">
        <w:rPr>
          <w:rFonts w:ascii="Arial" w:hAnsi="Arial" w:cs="Arial"/>
          <w:sz w:val="24"/>
          <w:szCs w:val="24"/>
        </w:rPr>
        <w:t xml:space="preserve"> </w:t>
      </w:r>
      <w:r w:rsidR="00CC531A">
        <w:rPr>
          <w:rFonts w:ascii="Arial" w:hAnsi="Arial" w:cs="Arial"/>
          <w:sz w:val="24"/>
          <w:szCs w:val="24"/>
        </w:rPr>
        <w:t xml:space="preserve">test and train </w:t>
      </w:r>
      <w:r w:rsidR="007465D5">
        <w:rPr>
          <w:rFonts w:ascii="Arial" w:hAnsi="Arial" w:cs="Arial"/>
          <w:sz w:val="24"/>
          <w:szCs w:val="24"/>
        </w:rPr>
        <w:t>error values in both scikit and our own implementation</w:t>
      </w:r>
      <w:r w:rsidR="00CC531A">
        <w:rPr>
          <w:rFonts w:ascii="Arial" w:hAnsi="Arial" w:cs="Arial"/>
          <w:sz w:val="24"/>
          <w:szCs w:val="24"/>
        </w:rPr>
        <w:t xml:space="preserve"> of the single layer FFNN compared to the deeper FFNN with 3 hidden layers</w:t>
      </w:r>
      <w:r w:rsidR="007465D5">
        <w:rPr>
          <w:rFonts w:ascii="Arial" w:hAnsi="Arial" w:cs="Arial"/>
          <w:sz w:val="24"/>
          <w:szCs w:val="24"/>
        </w:rPr>
        <w:t xml:space="preserve">. </w:t>
      </w:r>
      <w:r w:rsidR="00CC531A">
        <w:rPr>
          <w:rFonts w:ascii="Arial" w:hAnsi="Arial" w:cs="Arial"/>
          <w:sz w:val="24"/>
          <w:szCs w:val="24"/>
        </w:rPr>
        <w:t>W</w:t>
      </w:r>
      <w:r w:rsidR="007465D5">
        <w:rPr>
          <w:rFonts w:ascii="Arial" w:hAnsi="Arial" w:cs="Arial"/>
          <w:sz w:val="24"/>
          <w:szCs w:val="24"/>
        </w:rPr>
        <w:t xml:space="preserve">e would rather favor the simplest model and thereby </w:t>
      </w:r>
      <w:r w:rsidR="007465D5">
        <w:rPr>
          <w:rFonts w:ascii="Arial" w:hAnsi="Arial" w:cs="Arial"/>
          <w:sz w:val="24"/>
          <w:szCs w:val="24"/>
        </w:rPr>
        <w:lastRenderedPageBreak/>
        <w:t>conclude that there is no need to increase the depth of the FFNN</w:t>
      </w:r>
      <w:r w:rsidR="00CC531A">
        <w:rPr>
          <w:rFonts w:ascii="Arial" w:hAnsi="Arial" w:cs="Arial"/>
          <w:sz w:val="24"/>
          <w:szCs w:val="24"/>
        </w:rPr>
        <w:t xml:space="preserve"> from 1 to 3 layers</w:t>
      </w:r>
      <w:r w:rsidR="007465D5">
        <w:rPr>
          <w:rFonts w:ascii="Arial" w:hAnsi="Arial" w:cs="Arial"/>
          <w:sz w:val="24"/>
          <w:szCs w:val="24"/>
        </w:rPr>
        <w:t xml:space="preserve"> for our regression problem. </w:t>
      </w:r>
    </w:p>
    <w:p w14:paraId="167451BB" w14:textId="7A54E1BE" w:rsidR="007465D5" w:rsidRDefault="007465D5" w:rsidP="007465D5">
      <w:pPr>
        <w:pStyle w:val="ListParagraph"/>
        <w:numPr>
          <w:ilvl w:val="0"/>
          <w:numId w:val="7"/>
        </w:numPr>
        <w:jc w:val="both"/>
        <w:rPr>
          <w:rFonts w:ascii="Arial" w:hAnsi="Arial" w:cs="Arial"/>
          <w:sz w:val="24"/>
          <w:szCs w:val="24"/>
        </w:rPr>
      </w:pPr>
      <w:r>
        <w:rPr>
          <w:rFonts w:ascii="Arial" w:hAnsi="Arial" w:cs="Arial"/>
          <w:sz w:val="24"/>
          <w:szCs w:val="24"/>
        </w:rPr>
        <w:t>Effect of activation function</w:t>
      </w:r>
    </w:p>
    <w:p w14:paraId="2A4F8659" w14:textId="7F7ADC0D" w:rsidR="00C020AB" w:rsidRPr="008873EA" w:rsidRDefault="007465D5" w:rsidP="00CB790A">
      <w:pPr>
        <w:jc w:val="both"/>
        <w:rPr>
          <w:rFonts w:ascii="Arial" w:hAnsi="Arial" w:cs="Arial"/>
          <w:sz w:val="24"/>
          <w:szCs w:val="24"/>
        </w:rPr>
      </w:pPr>
      <w:r>
        <w:rPr>
          <w:rFonts w:ascii="Arial" w:hAnsi="Arial" w:cs="Arial"/>
          <w:sz w:val="24"/>
          <w:szCs w:val="24"/>
        </w:rPr>
        <w:t xml:space="preserve">After determining our optimal </w:t>
      </w:r>
      <w:r w:rsidR="00D24659">
        <w:rPr>
          <w:rFonts w:ascii="Arial" w:hAnsi="Arial" w:cs="Arial"/>
          <w:sz w:val="24"/>
          <w:szCs w:val="24"/>
        </w:rPr>
        <w:t xml:space="preserve">neural </w:t>
      </w:r>
      <w:r>
        <w:rPr>
          <w:rFonts w:ascii="Arial" w:hAnsi="Arial" w:cs="Arial"/>
          <w:sz w:val="24"/>
          <w:szCs w:val="24"/>
        </w:rPr>
        <w:t>network architecture (a single layer with 4 nodes), we investigate the effect of the activation functions on the training and predictive power of our FFNN (Fig. 13).</w:t>
      </w:r>
      <w:r w:rsidR="00A06C05">
        <w:rPr>
          <w:rFonts w:ascii="Arial" w:hAnsi="Arial" w:cs="Arial"/>
          <w:sz w:val="24"/>
          <w:szCs w:val="24"/>
        </w:rPr>
        <w:t xml:space="preserve"> We observe that using </w:t>
      </w:r>
      <w:proofErr w:type="spellStart"/>
      <w:r w:rsidR="00A06C05">
        <w:rPr>
          <w:rFonts w:ascii="Arial" w:hAnsi="Arial" w:cs="Arial"/>
          <w:sz w:val="24"/>
          <w:szCs w:val="24"/>
        </w:rPr>
        <w:t>ReLU</w:t>
      </w:r>
      <w:proofErr w:type="spellEnd"/>
      <w:r w:rsidR="00A06C05">
        <w:rPr>
          <w:rFonts w:ascii="Arial" w:hAnsi="Arial" w:cs="Arial"/>
          <w:sz w:val="24"/>
          <w:szCs w:val="24"/>
        </w:rPr>
        <w:t xml:space="preserve"> and Leaky </w:t>
      </w:r>
      <w:proofErr w:type="spellStart"/>
      <w:r w:rsidR="00A06C05">
        <w:rPr>
          <w:rFonts w:ascii="Arial" w:hAnsi="Arial" w:cs="Arial"/>
          <w:sz w:val="24"/>
          <w:szCs w:val="24"/>
        </w:rPr>
        <w:t>ReLU</w:t>
      </w:r>
      <w:proofErr w:type="spellEnd"/>
      <w:r w:rsidR="00A06C05">
        <w:rPr>
          <w:rFonts w:ascii="Arial" w:hAnsi="Arial" w:cs="Arial"/>
          <w:sz w:val="24"/>
          <w:szCs w:val="24"/>
        </w:rPr>
        <w:t xml:space="preserve"> gives lower MSE across</w:t>
      </w:r>
      <w:r w:rsidR="00D24659">
        <w:rPr>
          <w:rFonts w:ascii="Arial" w:hAnsi="Arial" w:cs="Arial"/>
          <w:sz w:val="24"/>
          <w:szCs w:val="24"/>
        </w:rPr>
        <w:t xml:space="preserve"> the</w:t>
      </w:r>
      <w:r w:rsidR="00A06C05">
        <w:rPr>
          <w:rFonts w:ascii="Arial" w:hAnsi="Arial" w:cs="Arial"/>
          <w:sz w:val="24"/>
          <w:szCs w:val="24"/>
        </w:rPr>
        <w:t xml:space="preserve"> relevant range of learning rate</w:t>
      </w:r>
      <w:r w:rsidR="008873EA">
        <w:rPr>
          <w:rFonts w:ascii="Arial" w:hAnsi="Arial" w:cs="Arial"/>
          <w:sz w:val="24"/>
          <w:szCs w:val="24"/>
        </w:rPr>
        <w:t xml:space="preserve"> (η=0.001-0.01)</w:t>
      </w:r>
      <w:r w:rsidR="00A06C05">
        <w:rPr>
          <w:rFonts w:ascii="Arial" w:hAnsi="Arial" w:cs="Arial"/>
          <w:sz w:val="24"/>
          <w:szCs w:val="24"/>
        </w:rPr>
        <w:t xml:space="preserve"> and regularization (λ=10</w:t>
      </w:r>
      <w:r w:rsidR="00A06C05" w:rsidRPr="008873EA">
        <w:rPr>
          <w:rFonts w:ascii="Arial" w:hAnsi="Arial" w:cs="Arial"/>
          <w:sz w:val="24"/>
          <w:szCs w:val="24"/>
          <w:vertAlign w:val="superscript"/>
        </w:rPr>
        <w:t>-3</w:t>
      </w:r>
      <w:r w:rsidR="00A06C05">
        <w:rPr>
          <w:rFonts w:ascii="Arial" w:hAnsi="Arial" w:cs="Arial"/>
          <w:sz w:val="24"/>
          <w:szCs w:val="24"/>
        </w:rPr>
        <w:t xml:space="preserve"> to 10</w:t>
      </w:r>
      <w:r w:rsidR="00A06C05" w:rsidRPr="008873EA">
        <w:rPr>
          <w:rFonts w:ascii="Arial" w:hAnsi="Arial" w:cs="Arial"/>
          <w:sz w:val="24"/>
          <w:szCs w:val="24"/>
          <w:vertAlign w:val="superscript"/>
        </w:rPr>
        <w:t>-5</w:t>
      </w:r>
      <w:r w:rsidR="00A06C05">
        <w:rPr>
          <w:rFonts w:ascii="Arial" w:hAnsi="Arial" w:cs="Arial"/>
          <w:sz w:val="24"/>
          <w:szCs w:val="24"/>
        </w:rPr>
        <w:t>)</w:t>
      </w:r>
      <w:r w:rsidR="008873EA">
        <w:rPr>
          <w:rFonts w:ascii="Arial" w:hAnsi="Arial" w:cs="Arial"/>
          <w:sz w:val="24"/>
          <w:szCs w:val="24"/>
        </w:rPr>
        <w:t xml:space="preserve"> </w:t>
      </w:r>
      <w:proofErr w:type="spellStart"/>
      <w:r w:rsidR="00D24659">
        <w:rPr>
          <w:rFonts w:ascii="Arial" w:hAnsi="Arial" w:cs="Arial"/>
          <w:sz w:val="24"/>
          <w:szCs w:val="24"/>
        </w:rPr>
        <w:t>albeid</w:t>
      </w:r>
      <w:proofErr w:type="spellEnd"/>
      <w:r w:rsidR="008873EA">
        <w:rPr>
          <w:rFonts w:ascii="Arial" w:hAnsi="Arial" w:cs="Arial"/>
          <w:sz w:val="24"/>
          <w:szCs w:val="24"/>
        </w:rPr>
        <w:t xml:space="preserve"> more instability and exploding gradient values. The optimal hyperparameters are η=0.01 and λ=10</w:t>
      </w:r>
      <w:r w:rsidR="008873EA" w:rsidRPr="008873EA">
        <w:rPr>
          <w:rFonts w:ascii="Arial" w:hAnsi="Arial" w:cs="Arial"/>
          <w:sz w:val="24"/>
          <w:szCs w:val="24"/>
          <w:vertAlign w:val="superscript"/>
        </w:rPr>
        <w:t>-3</w:t>
      </w:r>
      <w:r w:rsidR="008873EA">
        <w:rPr>
          <w:rFonts w:ascii="Arial" w:hAnsi="Arial" w:cs="Arial"/>
          <w:sz w:val="24"/>
          <w:szCs w:val="24"/>
        </w:rPr>
        <w:t xml:space="preserve">, and we converge to a training MSE of 0.011 and test MSE of 0.018 in our own FFNN implementation using </w:t>
      </w:r>
      <w:proofErr w:type="spellStart"/>
      <w:r w:rsidR="008873EA">
        <w:rPr>
          <w:rFonts w:ascii="Arial" w:hAnsi="Arial" w:cs="Arial"/>
          <w:sz w:val="24"/>
          <w:szCs w:val="24"/>
        </w:rPr>
        <w:t>ReLU</w:t>
      </w:r>
      <w:proofErr w:type="spellEnd"/>
      <w:r w:rsidR="008873EA">
        <w:rPr>
          <w:rFonts w:ascii="Arial" w:hAnsi="Arial" w:cs="Arial"/>
          <w:sz w:val="24"/>
          <w:szCs w:val="24"/>
        </w:rPr>
        <w:t xml:space="preserve"> and leaky </w:t>
      </w:r>
      <w:proofErr w:type="spellStart"/>
      <w:r w:rsidR="008873EA">
        <w:rPr>
          <w:rFonts w:ascii="Arial" w:hAnsi="Arial" w:cs="Arial"/>
          <w:sz w:val="24"/>
          <w:szCs w:val="24"/>
        </w:rPr>
        <w:t>ReLU</w:t>
      </w:r>
      <w:proofErr w:type="spellEnd"/>
      <w:r w:rsidR="008873EA">
        <w:rPr>
          <w:rFonts w:ascii="Arial" w:hAnsi="Arial" w:cs="Arial"/>
          <w:sz w:val="24"/>
          <w:szCs w:val="24"/>
        </w:rPr>
        <w:t xml:space="preserve"> as activation functions.</w:t>
      </w:r>
      <w:r w:rsidR="007D3816">
        <w:rPr>
          <w:rFonts w:ascii="Arial" w:hAnsi="Arial" w:cs="Arial"/>
          <w:sz w:val="24"/>
          <w:szCs w:val="24"/>
        </w:rPr>
        <w:t xml:space="preserve"> For comparison and same set of </w:t>
      </w:r>
      <w:proofErr w:type="spellStart"/>
      <w:proofErr w:type="gramStart"/>
      <w:r w:rsidR="007D3816">
        <w:rPr>
          <w:rFonts w:ascii="Arial" w:hAnsi="Arial" w:cs="Arial"/>
          <w:sz w:val="24"/>
          <w:szCs w:val="24"/>
        </w:rPr>
        <w:t>hyperparameters,t</w:t>
      </w:r>
      <w:r w:rsidR="008873EA">
        <w:rPr>
          <w:rFonts w:ascii="Arial" w:hAnsi="Arial" w:cs="Arial"/>
          <w:sz w:val="24"/>
          <w:szCs w:val="24"/>
        </w:rPr>
        <w:t>he</w:t>
      </w:r>
      <w:proofErr w:type="spellEnd"/>
      <w:proofErr w:type="gramEnd"/>
      <w:r w:rsidR="008873EA">
        <w:rPr>
          <w:rFonts w:ascii="Arial" w:hAnsi="Arial" w:cs="Arial"/>
          <w:sz w:val="24"/>
          <w:szCs w:val="24"/>
        </w:rPr>
        <w:t xml:space="preserve"> scikit-implementation </w:t>
      </w:r>
      <w:r w:rsidR="007D3816">
        <w:rPr>
          <w:rFonts w:ascii="Arial" w:hAnsi="Arial" w:cs="Arial"/>
          <w:sz w:val="24"/>
          <w:szCs w:val="24"/>
        </w:rPr>
        <w:t xml:space="preserve">of FFNN using </w:t>
      </w:r>
      <w:r w:rsidR="00680983">
        <w:rPr>
          <w:rFonts w:ascii="Arial" w:hAnsi="Arial" w:cs="Arial"/>
          <w:sz w:val="24"/>
          <w:szCs w:val="24"/>
        </w:rPr>
        <w:t>SGD</w:t>
      </w:r>
      <w:r w:rsidR="007D3816">
        <w:rPr>
          <w:rFonts w:ascii="Arial" w:hAnsi="Arial" w:cs="Arial"/>
          <w:sz w:val="24"/>
          <w:szCs w:val="24"/>
        </w:rPr>
        <w:t xml:space="preserve"> as solver and </w:t>
      </w:r>
      <w:proofErr w:type="spellStart"/>
      <w:r w:rsidR="007D3816">
        <w:rPr>
          <w:rFonts w:ascii="Arial" w:hAnsi="Arial" w:cs="Arial"/>
          <w:sz w:val="24"/>
          <w:szCs w:val="24"/>
        </w:rPr>
        <w:t>ReLU</w:t>
      </w:r>
      <w:proofErr w:type="spellEnd"/>
      <w:r w:rsidR="007D3816">
        <w:rPr>
          <w:rFonts w:ascii="Arial" w:hAnsi="Arial" w:cs="Arial"/>
          <w:sz w:val="24"/>
          <w:szCs w:val="24"/>
        </w:rPr>
        <w:t xml:space="preserve"> as activation function gives a training MSE of </w:t>
      </w:r>
      <w:r w:rsidR="007B18BC">
        <w:rPr>
          <w:rFonts w:ascii="Arial" w:hAnsi="Arial" w:cs="Arial"/>
          <w:sz w:val="24"/>
          <w:szCs w:val="24"/>
        </w:rPr>
        <w:t>0.022</w:t>
      </w:r>
      <w:r w:rsidR="007D3816">
        <w:rPr>
          <w:rFonts w:ascii="Arial" w:hAnsi="Arial" w:cs="Arial"/>
          <w:sz w:val="24"/>
          <w:szCs w:val="24"/>
        </w:rPr>
        <w:t xml:space="preserve"> and test MSE of </w:t>
      </w:r>
      <w:r w:rsidR="007B18BC">
        <w:rPr>
          <w:rFonts w:ascii="Arial" w:hAnsi="Arial" w:cs="Arial"/>
          <w:sz w:val="24"/>
          <w:szCs w:val="24"/>
        </w:rPr>
        <w:t>0.028</w:t>
      </w:r>
      <w:r w:rsidR="00A74364">
        <w:rPr>
          <w:rFonts w:ascii="Arial" w:hAnsi="Arial" w:cs="Arial"/>
          <w:sz w:val="24"/>
          <w:szCs w:val="24"/>
        </w:rPr>
        <w:t xml:space="preserve">. </w:t>
      </w:r>
    </w:p>
    <w:p w14:paraId="629E7B77" w14:textId="1832D280" w:rsidR="007465D5" w:rsidRDefault="007B18BC" w:rsidP="00CB790A">
      <w:pPr>
        <w:jc w:val="both"/>
        <w:rPr>
          <w:rFonts w:ascii="Arial" w:hAnsi="Arial" w:cs="Arial"/>
          <w:sz w:val="24"/>
          <w:szCs w:val="24"/>
        </w:rPr>
      </w:pPr>
      <w:r>
        <w:rPr>
          <w:rFonts w:ascii="Arial" w:hAnsi="Arial" w:cs="Arial"/>
          <w:sz w:val="24"/>
          <w:szCs w:val="24"/>
        </w:rPr>
        <w:t xml:space="preserve">We summarize the observations and describe the optimal set of parameters for the regression task using FFNN of fitting 100 datapoints generated from the Franke Function with added normally distributed random noise </w:t>
      </w:r>
      <m:oMath>
        <m:r>
          <w:rPr>
            <w:rFonts w:ascii="Cambria Math" w:hAnsi="Cambria Math" w:cs="Arial"/>
            <w:sz w:val="24"/>
            <w:szCs w:val="24"/>
          </w:rPr>
          <m:t>N(0,0.1)</m:t>
        </m:r>
      </m:oMath>
      <w:r>
        <w:rPr>
          <w:rFonts w:ascii="Arial" w:hAnsi="Arial" w:cs="Arial"/>
          <w:sz w:val="24"/>
          <w:szCs w:val="24"/>
        </w:rPr>
        <w:t>:</w:t>
      </w:r>
    </w:p>
    <w:p w14:paraId="1F5B3C8D" w14:textId="010C1C4F" w:rsidR="007B18BC" w:rsidRDefault="007B18BC" w:rsidP="00285D2A">
      <w:pPr>
        <w:pStyle w:val="ListParagraph"/>
        <w:numPr>
          <w:ilvl w:val="0"/>
          <w:numId w:val="28"/>
        </w:numPr>
        <w:jc w:val="both"/>
        <w:rPr>
          <w:rFonts w:ascii="Arial" w:hAnsi="Arial" w:cs="Arial"/>
          <w:sz w:val="24"/>
          <w:szCs w:val="24"/>
        </w:rPr>
      </w:pPr>
      <w:r>
        <w:rPr>
          <w:rFonts w:ascii="Arial" w:hAnsi="Arial" w:cs="Arial"/>
          <w:sz w:val="24"/>
          <w:szCs w:val="24"/>
        </w:rPr>
        <w:t>The optimal FFNN architecture is a single hidden layer containing four nodes</w:t>
      </w:r>
    </w:p>
    <w:p w14:paraId="6C52168D" w14:textId="77777777" w:rsidR="009105EC" w:rsidRDefault="007B18BC" w:rsidP="00285D2A">
      <w:pPr>
        <w:pStyle w:val="ListParagraph"/>
        <w:numPr>
          <w:ilvl w:val="0"/>
          <w:numId w:val="28"/>
        </w:numPr>
        <w:jc w:val="both"/>
        <w:rPr>
          <w:rFonts w:ascii="Arial" w:hAnsi="Arial" w:cs="Arial"/>
          <w:sz w:val="24"/>
          <w:szCs w:val="24"/>
        </w:rPr>
      </w:pPr>
      <w:r>
        <w:rPr>
          <w:rFonts w:ascii="Arial" w:hAnsi="Arial" w:cs="Arial"/>
          <w:sz w:val="24"/>
          <w:szCs w:val="24"/>
        </w:rPr>
        <w:t xml:space="preserve">The optimal activation function is either </w:t>
      </w:r>
      <w:proofErr w:type="spellStart"/>
      <w:r>
        <w:rPr>
          <w:rFonts w:ascii="Arial" w:hAnsi="Arial" w:cs="Arial"/>
          <w:sz w:val="24"/>
          <w:szCs w:val="24"/>
        </w:rPr>
        <w:t>ReLU</w:t>
      </w:r>
      <w:proofErr w:type="spellEnd"/>
      <w:r>
        <w:rPr>
          <w:rFonts w:ascii="Arial" w:hAnsi="Arial" w:cs="Arial"/>
          <w:sz w:val="24"/>
          <w:szCs w:val="24"/>
        </w:rPr>
        <w:t xml:space="preserve"> or Leaky </w:t>
      </w:r>
      <w:proofErr w:type="spellStart"/>
      <w:r>
        <w:rPr>
          <w:rFonts w:ascii="Arial" w:hAnsi="Arial" w:cs="Arial"/>
          <w:sz w:val="24"/>
          <w:szCs w:val="24"/>
        </w:rPr>
        <w:t>ReLU</w:t>
      </w:r>
      <w:proofErr w:type="spellEnd"/>
    </w:p>
    <w:p w14:paraId="4B6B1639" w14:textId="677771B5" w:rsidR="002E570A" w:rsidRPr="009105EC" w:rsidRDefault="001A42A8" w:rsidP="00285D2A">
      <w:pPr>
        <w:pStyle w:val="ListParagraph"/>
        <w:numPr>
          <w:ilvl w:val="0"/>
          <w:numId w:val="28"/>
        </w:numPr>
        <w:jc w:val="both"/>
        <w:rPr>
          <w:rFonts w:ascii="Arial" w:hAnsi="Arial" w:cs="Arial"/>
          <w:sz w:val="24"/>
          <w:szCs w:val="24"/>
        </w:rPr>
      </w:pPr>
      <w:r w:rsidRPr="009105EC">
        <w:rPr>
          <w:rFonts w:ascii="Arial" w:hAnsi="Arial" w:cs="Arial"/>
          <w:sz w:val="24"/>
          <w:szCs w:val="24"/>
        </w:rPr>
        <w:t>The optimal learning rate (SGD) is η=0.01 and the optimal regularization parameter λ=10</w:t>
      </w:r>
      <w:r w:rsidRPr="009105EC">
        <w:rPr>
          <w:rFonts w:ascii="Arial" w:hAnsi="Arial" w:cs="Arial"/>
          <w:sz w:val="24"/>
          <w:szCs w:val="24"/>
          <w:vertAlign w:val="superscript"/>
        </w:rPr>
        <w:t>-3</w:t>
      </w:r>
    </w:p>
    <w:p w14:paraId="52336DB7" w14:textId="77777777" w:rsidR="00D370C2" w:rsidRPr="001A42A8" w:rsidRDefault="00D370C2" w:rsidP="00D370C2">
      <w:pPr>
        <w:pStyle w:val="ListParagraph"/>
        <w:jc w:val="both"/>
        <w:rPr>
          <w:rFonts w:ascii="Arial" w:hAnsi="Arial" w:cs="Arial"/>
          <w:sz w:val="24"/>
          <w:szCs w:val="24"/>
          <w:vertAlign w:val="superscript"/>
        </w:rPr>
      </w:pPr>
    </w:p>
    <w:p w14:paraId="7DC07F94" w14:textId="2F8DB8C9" w:rsidR="00A358D7" w:rsidRDefault="001747D1" w:rsidP="001747D1">
      <w:pPr>
        <w:spacing w:after="40"/>
        <w:rPr>
          <w:rFonts w:ascii="Arial" w:hAnsi="Arial" w:cs="Arial"/>
          <w:i/>
          <w:iCs/>
          <w:sz w:val="16"/>
          <w:szCs w:val="16"/>
          <w:u w:val="single"/>
        </w:rPr>
      </w:pPr>
      <w:r w:rsidRPr="002A7CCE">
        <w:rPr>
          <w:rFonts w:ascii="Arial" w:hAnsi="Arial" w:cs="Arial"/>
          <w:i/>
          <w:iCs/>
          <w:sz w:val="16"/>
          <w:szCs w:val="16"/>
          <w:u w:val="single"/>
        </w:rPr>
        <w:t>Code used to produce the plots (section 3.</w:t>
      </w:r>
      <w:r>
        <w:rPr>
          <w:rFonts w:ascii="Arial" w:hAnsi="Arial" w:cs="Arial"/>
          <w:i/>
          <w:iCs/>
          <w:sz w:val="16"/>
          <w:szCs w:val="16"/>
          <w:u w:val="single"/>
        </w:rPr>
        <w:t>3</w:t>
      </w:r>
      <w:r w:rsidR="00E138BB">
        <w:rPr>
          <w:rFonts w:ascii="Arial" w:hAnsi="Arial" w:cs="Arial"/>
          <w:i/>
          <w:iCs/>
          <w:sz w:val="16"/>
          <w:szCs w:val="16"/>
          <w:u w:val="single"/>
        </w:rPr>
        <w:t>.1</w:t>
      </w:r>
      <w:r w:rsidRPr="002A7CCE">
        <w:rPr>
          <w:rFonts w:ascii="Arial" w:hAnsi="Arial" w:cs="Arial"/>
          <w:i/>
          <w:iCs/>
          <w:sz w:val="16"/>
          <w:szCs w:val="16"/>
          <w:u w:val="single"/>
        </w:rPr>
        <w:t>):</w:t>
      </w:r>
    </w:p>
    <w:p w14:paraId="38DBE96D" w14:textId="77777777" w:rsidR="00B6422D" w:rsidRDefault="00B6422D" w:rsidP="001747D1">
      <w:pPr>
        <w:spacing w:after="40"/>
        <w:rPr>
          <w:rFonts w:ascii="Arial" w:hAnsi="Arial" w:cs="Arial"/>
          <w:i/>
          <w:iCs/>
          <w:sz w:val="16"/>
          <w:szCs w:val="16"/>
          <w:u w:val="single"/>
        </w:rPr>
      </w:pPr>
    </w:p>
    <w:p w14:paraId="63856DA7" w14:textId="77777777" w:rsidR="00B6422D" w:rsidRDefault="00B6422D" w:rsidP="00B6422D">
      <w:pPr>
        <w:spacing w:after="0"/>
        <w:rPr>
          <w:rFonts w:ascii="Arial" w:hAnsi="Arial" w:cs="Arial"/>
          <w:i/>
          <w:iCs/>
          <w:sz w:val="16"/>
          <w:szCs w:val="16"/>
        </w:rPr>
      </w:pPr>
      <w:r w:rsidRPr="00B6422D">
        <w:rPr>
          <w:rFonts w:ascii="Arial" w:hAnsi="Arial" w:cs="Arial"/>
          <w:i/>
          <w:iCs/>
          <w:sz w:val="16"/>
          <w:szCs w:val="16"/>
          <w:u w:val="single"/>
        </w:rPr>
        <w:t>Grid search</w:t>
      </w:r>
      <w:r w:rsidRPr="00A358D7">
        <w:rPr>
          <w:rFonts w:ascii="Arial" w:hAnsi="Arial" w:cs="Arial"/>
          <w:i/>
          <w:iCs/>
          <w:sz w:val="16"/>
          <w:szCs w:val="16"/>
        </w:rPr>
        <w:t>:</w:t>
      </w:r>
    </w:p>
    <w:p w14:paraId="10CC93E3" w14:textId="77777777" w:rsidR="00B6422D" w:rsidRDefault="00B6422D" w:rsidP="00B6422D">
      <w:pPr>
        <w:spacing w:after="0"/>
        <w:rPr>
          <w:rFonts w:ascii="Arial" w:hAnsi="Arial" w:cs="Arial"/>
          <w:i/>
          <w:iCs/>
          <w:sz w:val="16"/>
          <w:szCs w:val="16"/>
        </w:rPr>
      </w:pPr>
      <w:r w:rsidRPr="00A358D7">
        <w:rPr>
          <w:rFonts w:ascii="Arial" w:hAnsi="Arial" w:cs="Arial"/>
          <w:i/>
          <w:iCs/>
          <w:sz w:val="16"/>
          <w:szCs w:val="16"/>
        </w:rPr>
        <w:t>FF_NN_gridsearch_sigmoid</w:t>
      </w:r>
      <w:r>
        <w:rPr>
          <w:rFonts w:ascii="Arial" w:hAnsi="Arial" w:cs="Arial"/>
          <w:i/>
          <w:iCs/>
          <w:sz w:val="16"/>
          <w:szCs w:val="16"/>
        </w:rPr>
        <w:t>.py</w:t>
      </w:r>
    </w:p>
    <w:p w14:paraId="13521461" w14:textId="77777777" w:rsidR="00B6422D" w:rsidRDefault="00B6422D" w:rsidP="00B6422D">
      <w:pPr>
        <w:spacing w:after="0"/>
        <w:rPr>
          <w:rFonts w:ascii="Arial" w:hAnsi="Arial" w:cs="Arial"/>
          <w:i/>
          <w:iCs/>
          <w:sz w:val="16"/>
          <w:szCs w:val="16"/>
        </w:rPr>
      </w:pPr>
      <w:r w:rsidRPr="00A358D7">
        <w:rPr>
          <w:rFonts w:ascii="Arial" w:hAnsi="Arial" w:cs="Arial"/>
          <w:i/>
          <w:iCs/>
          <w:sz w:val="16"/>
          <w:szCs w:val="16"/>
        </w:rPr>
        <w:t>FF_NN_gridsearch_leakyReLU</w:t>
      </w:r>
      <w:r>
        <w:rPr>
          <w:rFonts w:ascii="Arial" w:hAnsi="Arial" w:cs="Arial"/>
          <w:i/>
          <w:iCs/>
          <w:sz w:val="16"/>
          <w:szCs w:val="16"/>
        </w:rPr>
        <w:t>.py</w:t>
      </w:r>
    </w:p>
    <w:p w14:paraId="3E67482D" w14:textId="302D7284" w:rsidR="00B6422D" w:rsidRPr="00B6422D" w:rsidRDefault="00B6422D" w:rsidP="00B6422D">
      <w:pPr>
        <w:spacing w:after="0"/>
        <w:rPr>
          <w:rFonts w:ascii="Arial" w:hAnsi="Arial" w:cs="Arial"/>
          <w:i/>
          <w:iCs/>
          <w:sz w:val="16"/>
          <w:szCs w:val="16"/>
        </w:rPr>
      </w:pPr>
      <w:r w:rsidRPr="00A358D7">
        <w:rPr>
          <w:rFonts w:ascii="Arial" w:hAnsi="Arial" w:cs="Arial"/>
          <w:i/>
          <w:iCs/>
          <w:sz w:val="16"/>
          <w:szCs w:val="16"/>
        </w:rPr>
        <w:t>FF_NN_gridsearch_ReLU</w:t>
      </w:r>
      <w:r>
        <w:rPr>
          <w:rFonts w:ascii="Arial" w:hAnsi="Arial" w:cs="Arial"/>
          <w:i/>
          <w:iCs/>
          <w:sz w:val="16"/>
          <w:szCs w:val="16"/>
        </w:rPr>
        <w:t>.py</w:t>
      </w:r>
    </w:p>
    <w:p w14:paraId="52B6AF73" w14:textId="77777777" w:rsidR="00B6422D" w:rsidRPr="00B6422D" w:rsidRDefault="00B6422D" w:rsidP="001747D1">
      <w:pPr>
        <w:spacing w:after="40"/>
        <w:rPr>
          <w:rFonts w:ascii="Arial" w:hAnsi="Arial" w:cs="Arial"/>
          <w:i/>
          <w:iCs/>
          <w:sz w:val="16"/>
          <w:szCs w:val="16"/>
        </w:rPr>
      </w:pPr>
    </w:p>
    <w:p w14:paraId="3E74F64D" w14:textId="7CB483A5" w:rsidR="00A358D7" w:rsidRPr="00B6422D" w:rsidRDefault="001747D1" w:rsidP="00A358D7">
      <w:pPr>
        <w:spacing w:after="0"/>
        <w:rPr>
          <w:rFonts w:ascii="Arial" w:hAnsi="Arial" w:cs="Arial"/>
          <w:i/>
          <w:iCs/>
          <w:sz w:val="16"/>
          <w:szCs w:val="16"/>
          <w:u w:val="single"/>
        </w:rPr>
      </w:pPr>
      <w:r w:rsidRPr="00B6422D">
        <w:rPr>
          <w:rFonts w:ascii="Arial" w:hAnsi="Arial" w:cs="Arial"/>
          <w:i/>
          <w:iCs/>
          <w:sz w:val="16"/>
          <w:szCs w:val="16"/>
          <w:u w:val="single"/>
        </w:rPr>
        <w:t>Neural Network class definition</w:t>
      </w:r>
      <w:r w:rsidR="00A358D7" w:rsidRPr="00B6422D">
        <w:rPr>
          <w:rFonts w:ascii="Arial" w:hAnsi="Arial" w:cs="Arial"/>
          <w:i/>
          <w:iCs/>
          <w:sz w:val="16"/>
          <w:szCs w:val="16"/>
          <w:u w:val="single"/>
        </w:rPr>
        <w:t>:</w:t>
      </w:r>
    </w:p>
    <w:p w14:paraId="39370B41" w14:textId="11898C83" w:rsidR="00A358D7" w:rsidRDefault="00A358D7" w:rsidP="00A358D7">
      <w:pPr>
        <w:spacing w:after="0"/>
        <w:rPr>
          <w:rFonts w:ascii="Arial" w:hAnsi="Arial" w:cs="Arial"/>
          <w:i/>
          <w:iCs/>
          <w:sz w:val="16"/>
          <w:szCs w:val="16"/>
        </w:rPr>
      </w:pPr>
      <w:r w:rsidRPr="00A358D7">
        <w:rPr>
          <w:rFonts w:ascii="Arial" w:hAnsi="Arial" w:cs="Arial"/>
          <w:i/>
          <w:iCs/>
          <w:sz w:val="16"/>
          <w:szCs w:val="16"/>
        </w:rPr>
        <w:t>NeuralNetwork_regression</w:t>
      </w:r>
      <w:r>
        <w:rPr>
          <w:rFonts w:ascii="Arial" w:hAnsi="Arial" w:cs="Arial"/>
          <w:i/>
          <w:iCs/>
          <w:sz w:val="16"/>
          <w:szCs w:val="16"/>
        </w:rPr>
        <w:t>_sigmoid.py</w:t>
      </w:r>
    </w:p>
    <w:p w14:paraId="77F35346" w14:textId="31C6F879" w:rsidR="00A358D7" w:rsidRDefault="00A358D7" w:rsidP="00A358D7">
      <w:pPr>
        <w:spacing w:after="0"/>
        <w:rPr>
          <w:rFonts w:ascii="Arial" w:hAnsi="Arial" w:cs="Arial"/>
          <w:i/>
          <w:iCs/>
          <w:sz w:val="16"/>
          <w:szCs w:val="16"/>
        </w:rPr>
      </w:pPr>
      <w:r w:rsidRPr="00A358D7">
        <w:rPr>
          <w:rFonts w:ascii="Arial" w:hAnsi="Arial" w:cs="Arial"/>
          <w:i/>
          <w:iCs/>
          <w:sz w:val="16"/>
          <w:szCs w:val="16"/>
        </w:rPr>
        <w:t xml:space="preserve">NeuralNetwork_regression_leakyrelu.py  </w:t>
      </w:r>
    </w:p>
    <w:p w14:paraId="44A4F71A" w14:textId="07A87ABD" w:rsidR="00A358D7" w:rsidRDefault="00A358D7" w:rsidP="00A358D7">
      <w:pPr>
        <w:spacing w:after="0"/>
        <w:rPr>
          <w:rFonts w:ascii="Arial" w:hAnsi="Arial" w:cs="Arial"/>
          <w:i/>
          <w:iCs/>
          <w:sz w:val="16"/>
          <w:szCs w:val="16"/>
        </w:rPr>
      </w:pPr>
      <w:r w:rsidRPr="00A358D7">
        <w:rPr>
          <w:rFonts w:ascii="Arial" w:hAnsi="Arial" w:cs="Arial"/>
          <w:i/>
          <w:iCs/>
          <w:sz w:val="16"/>
          <w:szCs w:val="16"/>
        </w:rPr>
        <w:t>NeuralNetwork_regression_relu</w:t>
      </w:r>
      <w:r>
        <w:rPr>
          <w:rFonts w:ascii="Arial" w:hAnsi="Arial" w:cs="Arial"/>
          <w:i/>
          <w:iCs/>
          <w:sz w:val="16"/>
          <w:szCs w:val="16"/>
        </w:rPr>
        <w:t xml:space="preserve">.py </w:t>
      </w:r>
    </w:p>
    <w:p w14:paraId="5F26BF27" w14:textId="77777777" w:rsidR="00A358D7" w:rsidRPr="00A358D7" w:rsidRDefault="00A358D7" w:rsidP="00A358D7">
      <w:pPr>
        <w:spacing w:after="0"/>
        <w:rPr>
          <w:rFonts w:ascii="Arial" w:hAnsi="Arial" w:cs="Arial"/>
          <w:i/>
          <w:iCs/>
          <w:sz w:val="16"/>
          <w:szCs w:val="16"/>
        </w:rPr>
      </w:pPr>
    </w:p>
    <w:p w14:paraId="6CC2E42E" w14:textId="77777777" w:rsidR="00A358D7" w:rsidRPr="00A358D7" w:rsidRDefault="00A358D7" w:rsidP="00975A6C">
      <w:pPr>
        <w:rPr>
          <w:rFonts w:ascii="Arial" w:hAnsi="Arial" w:cs="Arial"/>
          <w:i/>
          <w:iCs/>
          <w:sz w:val="16"/>
          <w:szCs w:val="16"/>
        </w:rPr>
      </w:pPr>
    </w:p>
    <w:p w14:paraId="7596C2A7" w14:textId="26295081" w:rsidR="001747D1" w:rsidRPr="00A358D7" w:rsidRDefault="001747D1" w:rsidP="00975A6C">
      <w:pPr>
        <w:rPr>
          <w:rFonts w:ascii="Arial" w:hAnsi="Arial" w:cs="Arial"/>
          <w:sz w:val="20"/>
          <w:szCs w:val="20"/>
        </w:rPr>
      </w:pPr>
    </w:p>
    <w:p w14:paraId="33A9C9C0" w14:textId="77777777" w:rsidR="001747D1" w:rsidRPr="00A358D7" w:rsidRDefault="001747D1" w:rsidP="00975A6C">
      <w:pPr>
        <w:rPr>
          <w:rFonts w:ascii="Arial" w:hAnsi="Arial" w:cs="Arial"/>
          <w:sz w:val="20"/>
          <w:szCs w:val="20"/>
        </w:rPr>
      </w:pPr>
    </w:p>
    <w:p w14:paraId="67E944E0" w14:textId="270E49B4" w:rsidR="00B86A47" w:rsidRPr="00A358D7" w:rsidRDefault="00B86A47" w:rsidP="00975A6C">
      <w:pPr>
        <w:rPr>
          <w:rFonts w:ascii="Arial" w:hAnsi="Arial" w:cs="Arial"/>
          <w:sz w:val="20"/>
          <w:szCs w:val="20"/>
        </w:rPr>
        <w:sectPr w:rsidR="00B86A47" w:rsidRPr="00A358D7" w:rsidSect="00A10BF3">
          <w:footerReference w:type="first" r:id="rId23"/>
          <w:pgSz w:w="12240" w:h="15840"/>
          <w:pgMar w:top="1440" w:right="1440" w:bottom="1440" w:left="1440" w:header="720" w:footer="720" w:gutter="0"/>
          <w:cols w:space="720"/>
          <w:titlePg/>
          <w:docGrid w:linePitch="360"/>
        </w:sectPr>
      </w:pPr>
    </w:p>
    <w:p w14:paraId="267AB2CE" w14:textId="4483288E" w:rsidR="008E7D27" w:rsidRDefault="0065274E" w:rsidP="008E7D27">
      <w:pPr>
        <w:jc w:val="center"/>
        <w:rPr>
          <w:rFonts w:ascii="Arial" w:hAnsi="Arial" w:cs="Arial"/>
          <w:b/>
          <w:bCs/>
          <w:sz w:val="20"/>
          <w:szCs w:val="20"/>
        </w:rPr>
      </w:pPr>
      <w:r>
        <w:rPr>
          <w:rFonts w:ascii="Arial" w:hAnsi="Arial" w:cs="Arial"/>
          <w:b/>
          <w:bCs/>
          <w:noProof/>
          <w:sz w:val="20"/>
          <w:szCs w:val="20"/>
        </w:rPr>
        <w:lastRenderedPageBreak/>
        <w:drawing>
          <wp:inline distT="0" distB="0" distL="0" distR="0" wp14:anchorId="76B7B1BD" wp14:editId="3E7C171C">
            <wp:extent cx="7737475" cy="4999683"/>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24" cstate="print">
                      <a:extLst>
                        <a:ext uri="{28A0092B-C50C-407E-A947-70E740481C1C}">
                          <a14:useLocalDpi xmlns:a14="http://schemas.microsoft.com/office/drawing/2010/main" val="0"/>
                        </a:ext>
                      </a:extLst>
                    </a:blip>
                    <a:srcRect t="2697" r="5976"/>
                    <a:stretch/>
                  </pic:blipFill>
                  <pic:spPr bwMode="auto">
                    <a:xfrm>
                      <a:off x="0" y="0"/>
                      <a:ext cx="7737764" cy="4999870"/>
                    </a:xfrm>
                    <a:prstGeom prst="rect">
                      <a:avLst/>
                    </a:prstGeom>
                    <a:ln>
                      <a:noFill/>
                    </a:ln>
                    <a:extLst>
                      <a:ext uri="{53640926-AAD7-44D8-BBD7-CCE9431645EC}">
                        <a14:shadowObscured xmlns:a14="http://schemas.microsoft.com/office/drawing/2010/main"/>
                      </a:ext>
                    </a:extLst>
                  </pic:spPr>
                </pic:pic>
              </a:graphicData>
            </a:graphic>
          </wp:inline>
        </w:drawing>
      </w:r>
    </w:p>
    <w:p w14:paraId="0D6DD2BF" w14:textId="01CC20C5" w:rsidR="008E7D27" w:rsidRDefault="00080492" w:rsidP="008E7D27">
      <w:pPr>
        <w:jc w:val="both"/>
        <w:rPr>
          <w:rFonts w:ascii="Arial" w:hAnsi="Arial" w:cs="Arial"/>
          <w:sz w:val="20"/>
          <w:szCs w:val="20"/>
        </w:rPr>
      </w:pPr>
      <w:r w:rsidRPr="00B0315B">
        <w:rPr>
          <w:rFonts w:ascii="Arial" w:hAnsi="Arial" w:cs="Arial"/>
          <w:b/>
          <w:bCs/>
          <w:sz w:val="20"/>
          <w:szCs w:val="20"/>
        </w:rPr>
        <w:t xml:space="preserve">Fig. </w:t>
      </w:r>
      <w:r>
        <w:rPr>
          <w:rFonts w:ascii="Arial" w:hAnsi="Arial" w:cs="Arial"/>
          <w:b/>
          <w:bCs/>
          <w:sz w:val="20"/>
          <w:szCs w:val="20"/>
        </w:rPr>
        <w:t>8</w:t>
      </w:r>
      <w:r w:rsidRPr="00B0315B">
        <w:rPr>
          <w:rFonts w:ascii="Arial" w:hAnsi="Arial" w:cs="Arial"/>
          <w:b/>
          <w:bCs/>
          <w:sz w:val="20"/>
          <w:szCs w:val="20"/>
        </w:rPr>
        <w:t xml:space="preserve">: </w:t>
      </w:r>
      <w:r w:rsidRPr="00B0315B">
        <w:rPr>
          <w:rFonts w:ascii="Arial" w:hAnsi="Arial" w:cs="Arial"/>
          <w:sz w:val="20"/>
          <w:szCs w:val="20"/>
        </w:rPr>
        <w:t xml:space="preserve">Grid search plot for the Franke Function regression </w:t>
      </w:r>
      <w:r>
        <w:rPr>
          <w:rFonts w:ascii="Arial" w:hAnsi="Arial" w:cs="Arial"/>
          <w:sz w:val="20"/>
          <w:szCs w:val="20"/>
        </w:rPr>
        <w:t>task</w:t>
      </w:r>
      <w:r w:rsidRPr="00B0315B">
        <w:rPr>
          <w:rFonts w:ascii="Arial" w:hAnsi="Arial" w:cs="Arial"/>
          <w:sz w:val="20"/>
          <w:szCs w:val="20"/>
        </w:rPr>
        <w:t xml:space="preserve"> with learning rate and </w:t>
      </w:r>
      <w:r>
        <w:rPr>
          <w:rFonts w:ascii="Arial" w:hAnsi="Arial" w:cs="Arial"/>
          <w:sz w:val="20"/>
          <w:szCs w:val="20"/>
        </w:rPr>
        <w:t>regularization as hyperparameters using a FFNN with a single hidden layer and 1 node (left) own implementation (Right) Scikit-learn implementation</w:t>
      </w:r>
    </w:p>
    <w:p w14:paraId="0F11C8C9" w14:textId="049A6A3E" w:rsidR="008E7D27" w:rsidRDefault="008E7D27" w:rsidP="008E7D27">
      <w:pPr>
        <w:jc w:val="center"/>
        <w:rPr>
          <w:rFonts w:ascii="Arial" w:hAnsi="Arial" w:cs="Arial"/>
          <w:sz w:val="20"/>
          <w:szCs w:val="20"/>
        </w:rPr>
      </w:pPr>
      <w:r>
        <w:rPr>
          <w:rFonts w:ascii="Arial" w:hAnsi="Arial" w:cs="Arial"/>
          <w:noProof/>
          <w:sz w:val="20"/>
          <w:szCs w:val="20"/>
        </w:rPr>
        <w:lastRenderedPageBreak/>
        <w:drawing>
          <wp:inline distT="0" distB="0" distL="0" distR="0" wp14:anchorId="32EA8D1D" wp14:editId="77065B0B">
            <wp:extent cx="7687733" cy="4749800"/>
            <wp:effectExtent l="0" t="0" r="8890" b="0"/>
            <wp:docPr id="14" name="Picture 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pic:nvPicPr>
                  <pic:blipFill rotWithShape="1">
                    <a:blip r:embed="rId25" cstate="print">
                      <a:extLst>
                        <a:ext uri="{28A0092B-C50C-407E-A947-70E740481C1C}">
                          <a14:useLocalDpi xmlns:a14="http://schemas.microsoft.com/office/drawing/2010/main" val="0"/>
                        </a:ext>
                      </a:extLst>
                    </a:blip>
                    <a:srcRect t="3109" r="6584"/>
                    <a:stretch/>
                  </pic:blipFill>
                  <pic:spPr bwMode="auto">
                    <a:xfrm>
                      <a:off x="0" y="0"/>
                      <a:ext cx="7687733" cy="4749800"/>
                    </a:xfrm>
                    <a:prstGeom prst="rect">
                      <a:avLst/>
                    </a:prstGeom>
                    <a:ln>
                      <a:noFill/>
                    </a:ln>
                    <a:extLst>
                      <a:ext uri="{53640926-AAD7-44D8-BBD7-CCE9431645EC}">
                        <a14:shadowObscured xmlns:a14="http://schemas.microsoft.com/office/drawing/2010/main"/>
                      </a:ext>
                    </a:extLst>
                  </pic:spPr>
                </pic:pic>
              </a:graphicData>
            </a:graphic>
          </wp:inline>
        </w:drawing>
      </w:r>
    </w:p>
    <w:p w14:paraId="6873BEFD" w14:textId="49DF9BDF" w:rsidR="00080492" w:rsidRDefault="00080492" w:rsidP="00080492">
      <w:pPr>
        <w:jc w:val="both"/>
        <w:rPr>
          <w:rFonts w:ascii="Arial" w:hAnsi="Arial" w:cs="Arial"/>
          <w:sz w:val="20"/>
          <w:szCs w:val="20"/>
        </w:rPr>
      </w:pPr>
      <w:r w:rsidRPr="00B0315B">
        <w:rPr>
          <w:rFonts w:ascii="Arial" w:hAnsi="Arial" w:cs="Arial"/>
          <w:b/>
          <w:bCs/>
          <w:sz w:val="20"/>
          <w:szCs w:val="20"/>
        </w:rPr>
        <w:t xml:space="preserve">Fig. </w:t>
      </w:r>
      <w:r>
        <w:rPr>
          <w:rFonts w:ascii="Arial" w:hAnsi="Arial" w:cs="Arial"/>
          <w:b/>
          <w:bCs/>
          <w:sz w:val="20"/>
          <w:szCs w:val="20"/>
        </w:rPr>
        <w:t>9</w:t>
      </w:r>
      <w:r w:rsidRPr="00B0315B">
        <w:rPr>
          <w:rFonts w:ascii="Arial" w:hAnsi="Arial" w:cs="Arial"/>
          <w:b/>
          <w:bCs/>
          <w:sz w:val="20"/>
          <w:szCs w:val="20"/>
        </w:rPr>
        <w:t xml:space="preserve">: </w:t>
      </w:r>
      <w:r w:rsidRPr="00B0315B">
        <w:rPr>
          <w:rFonts w:ascii="Arial" w:hAnsi="Arial" w:cs="Arial"/>
          <w:sz w:val="20"/>
          <w:szCs w:val="20"/>
        </w:rPr>
        <w:t xml:space="preserve">Grid search plot for the Franke Function regression </w:t>
      </w:r>
      <w:r>
        <w:rPr>
          <w:rFonts w:ascii="Arial" w:hAnsi="Arial" w:cs="Arial"/>
          <w:sz w:val="20"/>
          <w:szCs w:val="20"/>
        </w:rPr>
        <w:t>task</w:t>
      </w:r>
      <w:r w:rsidRPr="00B0315B">
        <w:rPr>
          <w:rFonts w:ascii="Arial" w:hAnsi="Arial" w:cs="Arial"/>
          <w:sz w:val="20"/>
          <w:szCs w:val="20"/>
        </w:rPr>
        <w:t xml:space="preserve"> with learning rate and </w:t>
      </w:r>
      <w:r>
        <w:rPr>
          <w:rFonts w:ascii="Arial" w:hAnsi="Arial" w:cs="Arial"/>
          <w:sz w:val="20"/>
          <w:szCs w:val="20"/>
        </w:rPr>
        <w:t>regularization as hyperparameters using a FFNN with a single hidden layer and 4 nodes (left) own implementation (Right) Scikit-learn implementation</w:t>
      </w:r>
    </w:p>
    <w:p w14:paraId="226BA2FD" w14:textId="5DA922F3" w:rsidR="008E7D27" w:rsidRDefault="008E7D27" w:rsidP="008E7D27">
      <w:pPr>
        <w:jc w:val="center"/>
        <w:rPr>
          <w:rFonts w:ascii="Arial" w:hAnsi="Arial" w:cs="Arial"/>
          <w:sz w:val="20"/>
          <w:szCs w:val="20"/>
        </w:rPr>
      </w:pPr>
      <w:r>
        <w:rPr>
          <w:rFonts w:ascii="Arial" w:hAnsi="Arial" w:cs="Arial"/>
          <w:noProof/>
          <w:sz w:val="20"/>
          <w:szCs w:val="20"/>
        </w:rPr>
        <w:lastRenderedPageBreak/>
        <w:drawing>
          <wp:inline distT="0" distB="0" distL="0" distR="0" wp14:anchorId="3CAEB7D1" wp14:editId="6095B79D">
            <wp:extent cx="7721600" cy="4545965"/>
            <wp:effectExtent l="0" t="0" r="0" b="698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t="3243" r="6172"/>
                    <a:stretch/>
                  </pic:blipFill>
                  <pic:spPr bwMode="auto">
                    <a:xfrm>
                      <a:off x="0" y="0"/>
                      <a:ext cx="7721600" cy="4545965"/>
                    </a:xfrm>
                    <a:prstGeom prst="rect">
                      <a:avLst/>
                    </a:prstGeom>
                    <a:ln>
                      <a:noFill/>
                    </a:ln>
                    <a:extLst>
                      <a:ext uri="{53640926-AAD7-44D8-BBD7-CCE9431645EC}">
                        <a14:shadowObscured xmlns:a14="http://schemas.microsoft.com/office/drawing/2010/main"/>
                      </a:ext>
                    </a:extLst>
                  </pic:spPr>
                </pic:pic>
              </a:graphicData>
            </a:graphic>
          </wp:inline>
        </w:drawing>
      </w:r>
    </w:p>
    <w:p w14:paraId="3B72CCBF" w14:textId="6AB1FE6A" w:rsidR="00080492" w:rsidRDefault="00080492" w:rsidP="00080492">
      <w:pPr>
        <w:jc w:val="both"/>
        <w:rPr>
          <w:rFonts w:ascii="Arial" w:hAnsi="Arial" w:cs="Arial"/>
          <w:sz w:val="20"/>
          <w:szCs w:val="20"/>
        </w:rPr>
      </w:pPr>
      <w:r w:rsidRPr="00B0315B">
        <w:rPr>
          <w:rFonts w:ascii="Arial" w:hAnsi="Arial" w:cs="Arial"/>
          <w:b/>
          <w:bCs/>
          <w:sz w:val="20"/>
          <w:szCs w:val="20"/>
        </w:rPr>
        <w:t xml:space="preserve">Fig. </w:t>
      </w:r>
      <w:r>
        <w:rPr>
          <w:rFonts w:ascii="Arial" w:hAnsi="Arial" w:cs="Arial"/>
          <w:b/>
          <w:bCs/>
          <w:sz w:val="20"/>
          <w:szCs w:val="20"/>
        </w:rPr>
        <w:t>10</w:t>
      </w:r>
      <w:r w:rsidRPr="00B0315B">
        <w:rPr>
          <w:rFonts w:ascii="Arial" w:hAnsi="Arial" w:cs="Arial"/>
          <w:b/>
          <w:bCs/>
          <w:sz w:val="20"/>
          <w:szCs w:val="20"/>
        </w:rPr>
        <w:t xml:space="preserve">: </w:t>
      </w:r>
      <w:r w:rsidRPr="00B0315B">
        <w:rPr>
          <w:rFonts w:ascii="Arial" w:hAnsi="Arial" w:cs="Arial"/>
          <w:sz w:val="20"/>
          <w:szCs w:val="20"/>
        </w:rPr>
        <w:t xml:space="preserve">Grid search plot for the Franke Function regression </w:t>
      </w:r>
      <w:r>
        <w:rPr>
          <w:rFonts w:ascii="Arial" w:hAnsi="Arial" w:cs="Arial"/>
          <w:sz w:val="20"/>
          <w:szCs w:val="20"/>
        </w:rPr>
        <w:t>task</w:t>
      </w:r>
      <w:r w:rsidRPr="00B0315B">
        <w:rPr>
          <w:rFonts w:ascii="Arial" w:hAnsi="Arial" w:cs="Arial"/>
          <w:sz w:val="20"/>
          <w:szCs w:val="20"/>
        </w:rPr>
        <w:t xml:space="preserve"> with learning rate and </w:t>
      </w:r>
      <w:r>
        <w:rPr>
          <w:rFonts w:ascii="Arial" w:hAnsi="Arial" w:cs="Arial"/>
          <w:sz w:val="20"/>
          <w:szCs w:val="20"/>
        </w:rPr>
        <w:t>regularization as hyperparameters using a FFNN with 4 hidden layers with 4 nodes (left) own implementation (Right) Scikit-learn implementation</w:t>
      </w:r>
    </w:p>
    <w:p w14:paraId="497A166D" w14:textId="0979F474" w:rsidR="008E7D27" w:rsidRDefault="008E7D27" w:rsidP="008E7D27">
      <w:pPr>
        <w:jc w:val="center"/>
        <w:rPr>
          <w:rFonts w:ascii="Arial" w:hAnsi="Arial" w:cs="Arial"/>
          <w:sz w:val="20"/>
          <w:szCs w:val="20"/>
        </w:rPr>
      </w:pPr>
      <w:r>
        <w:rPr>
          <w:rFonts w:ascii="Arial" w:hAnsi="Arial" w:cs="Arial"/>
          <w:noProof/>
          <w:sz w:val="20"/>
          <w:szCs w:val="20"/>
        </w:rPr>
        <w:lastRenderedPageBreak/>
        <w:drawing>
          <wp:inline distT="0" distB="0" distL="0" distR="0" wp14:anchorId="26A3C5C2" wp14:editId="7125EC5F">
            <wp:extent cx="7704455" cy="4754322"/>
            <wp:effectExtent l="0" t="0" r="0" b="8255"/>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rotWithShape="1">
                    <a:blip r:embed="rId27" cstate="print">
                      <a:extLst>
                        <a:ext uri="{28A0092B-C50C-407E-A947-70E740481C1C}">
                          <a14:useLocalDpi xmlns:a14="http://schemas.microsoft.com/office/drawing/2010/main" val="0"/>
                        </a:ext>
                      </a:extLst>
                    </a:blip>
                    <a:srcRect t="2939" r="6379"/>
                    <a:stretch/>
                  </pic:blipFill>
                  <pic:spPr bwMode="auto">
                    <a:xfrm>
                      <a:off x="0" y="0"/>
                      <a:ext cx="7704667" cy="4754453"/>
                    </a:xfrm>
                    <a:prstGeom prst="rect">
                      <a:avLst/>
                    </a:prstGeom>
                    <a:ln>
                      <a:noFill/>
                    </a:ln>
                    <a:extLst>
                      <a:ext uri="{53640926-AAD7-44D8-BBD7-CCE9431645EC}">
                        <a14:shadowObscured xmlns:a14="http://schemas.microsoft.com/office/drawing/2010/main"/>
                      </a:ext>
                    </a:extLst>
                  </pic:spPr>
                </pic:pic>
              </a:graphicData>
            </a:graphic>
          </wp:inline>
        </w:drawing>
      </w:r>
    </w:p>
    <w:p w14:paraId="3E259740" w14:textId="56E9DCB1" w:rsidR="00080492" w:rsidRDefault="00080492" w:rsidP="00080492">
      <w:pPr>
        <w:jc w:val="both"/>
        <w:rPr>
          <w:rFonts w:ascii="Arial" w:hAnsi="Arial" w:cs="Arial"/>
          <w:sz w:val="20"/>
          <w:szCs w:val="20"/>
        </w:rPr>
      </w:pPr>
      <w:r w:rsidRPr="00B0315B">
        <w:rPr>
          <w:rFonts w:ascii="Arial" w:hAnsi="Arial" w:cs="Arial"/>
          <w:b/>
          <w:bCs/>
          <w:sz w:val="20"/>
          <w:szCs w:val="20"/>
        </w:rPr>
        <w:t xml:space="preserve">Fig. </w:t>
      </w:r>
      <w:r>
        <w:rPr>
          <w:rFonts w:ascii="Arial" w:hAnsi="Arial" w:cs="Arial"/>
          <w:b/>
          <w:bCs/>
          <w:sz w:val="20"/>
          <w:szCs w:val="20"/>
        </w:rPr>
        <w:t>11</w:t>
      </w:r>
      <w:r w:rsidRPr="00B0315B">
        <w:rPr>
          <w:rFonts w:ascii="Arial" w:hAnsi="Arial" w:cs="Arial"/>
          <w:b/>
          <w:bCs/>
          <w:sz w:val="20"/>
          <w:szCs w:val="20"/>
        </w:rPr>
        <w:t xml:space="preserve">: </w:t>
      </w:r>
      <w:r w:rsidRPr="00B0315B">
        <w:rPr>
          <w:rFonts w:ascii="Arial" w:hAnsi="Arial" w:cs="Arial"/>
          <w:sz w:val="20"/>
          <w:szCs w:val="20"/>
        </w:rPr>
        <w:t xml:space="preserve">Grid search plot for the Franke Function regression </w:t>
      </w:r>
      <w:r>
        <w:rPr>
          <w:rFonts w:ascii="Arial" w:hAnsi="Arial" w:cs="Arial"/>
          <w:sz w:val="20"/>
          <w:szCs w:val="20"/>
        </w:rPr>
        <w:t>task</w:t>
      </w:r>
      <w:r w:rsidRPr="00B0315B">
        <w:rPr>
          <w:rFonts w:ascii="Arial" w:hAnsi="Arial" w:cs="Arial"/>
          <w:sz w:val="20"/>
          <w:szCs w:val="20"/>
        </w:rPr>
        <w:t xml:space="preserve"> with learning rate and </w:t>
      </w:r>
      <w:r>
        <w:rPr>
          <w:rFonts w:ascii="Arial" w:hAnsi="Arial" w:cs="Arial"/>
          <w:sz w:val="20"/>
          <w:szCs w:val="20"/>
        </w:rPr>
        <w:t>regularization as hyperparameters using a FFNN with a single hidden layer and 1</w:t>
      </w:r>
      <w:r w:rsidR="004F6F73">
        <w:rPr>
          <w:rFonts w:ascii="Arial" w:hAnsi="Arial" w:cs="Arial"/>
          <w:sz w:val="20"/>
          <w:szCs w:val="20"/>
        </w:rPr>
        <w:t>0</w:t>
      </w:r>
      <w:r>
        <w:rPr>
          <w:rFonts w:ascii="Arial" w:hAnsi="Arial" w:cs="Arial"/>
          <w:sz w:val="20"/>
          <w:szCs w:val="20"/>
        </w:rPr>
        <w:t xml:space="preserve"> node</w:t>
      </w:r>
      <w:r w:rsidR="004F6F73">
        <w:rPr>
          <w:rFonts w:ascii="Arial" w:hAnsi="Arial" w:cs="Arial"/>
          <w:sz w:val="20"/>
          <w:szCs w:val="20"/>
        </w:rPr>
        <w:t>s</w:t>
      </w:r>
      <w:r>
        <w:rPr>
          <w:rFonts w:ascii="Arial" w:hAnsi="Arial" w:cs="Arial"/>
          <w:sz w:val="20"/>
          <w:szCs w:val="20"/>
        </w:rPr>
        <w:t xml:space="preserve"> (left) own implementation (Right) Scikit-learn implementation</w:t>
      </w:r>
    </w:p>
    <w:p w14:paraId="64C44698" w14:textId="02AC4D3C" w:rsidR="008E7D27" w:rsidRDefault="008E7D27" w:rsidP="008E7D27">
      <w:pPr>
        <w:jc w:val="center"/>
        <w:rPr>
          <w:rFonts w:ascii="Arial" w:hAnsi="Arial" w:cs="Arial"/>
          <w:sz w:val="20"/>
          <w:szCs w:val="20"/>
        </w:rPr>
      </w:pPr>
      <w:r>
        <w:rPr>
          <w:rFonts w:ascii="Arial" w:hAnsi="Arial" w:cs="Arial"/>
          <w:noProof/>
          <w:sz w:val="20"/>
          <w:szCs w:val="20"/>
        </w:rPr>
        <w:lastRenderedPageBreak/>
        <w:drawing>
          <wp:inline distT="0" distB="0" distL="0" distR="0" wp14:anchorId="271BA94D" wp14:editId="156AB657">
            <wp:extent cx="7687310" cy="4917375"/>
            <wp:effectExtent l="0" t="0" r="0" b="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rotWithShape="1">
                    <a:blip r:embed="rId28" cstate="print">
                      <a:extLst>
                        <a:ext uri="{28A0092B-C50C-407E-A947-70E740481C1C}">
                          <a14:useLocalDpi xmlns:a14="http://schemas.microsoft.com/office/drawing/2010/main" val="0"/>
                        </a:ext>
                      </a:extLst>
                    </a:blip>
                    <a:srcRect t="2353" r="6584"/>
                    <a:stretch/>
                  </pic:blipFill>
                  <pic:spPr bwMode="auto">
                    <a:xfrm>
                      <a:off x="0" y="0"/>
                      <a:ext cx="7687733" cy="4917646"/>
                    </a:xfrm>
                    <a:prstGeom prst="rect">
                      <a:avLst/>
                    </a:prstGeom>
                    <a:ln>
                      <a:noFill/>
                    </a:ln>
                    <a:extLst>
                      <a:ext uri="{53640926-AAD7-44D8-BBD7-CCE9431645EC}">
                        <a14:shadowObscured xmlns:a14="http://schemas.microsoft.com/office/drawing/2010/main"/>
                      </a:ext>
                    </a:extLst>
                  </pic:spPr>
                </pic:pic>
              </a:graphicData>
            </a:graphic>
          </wp:inline>
        </w:drawing>
      </w:r>
    </w:p>
    <w:p w14:paraId="43284040" w14:textId="39E1D6D0" w:rsidR="00080492" w:rsidRDefault="00080492" w:rsidP="00080492">
      <w:pPr>
        <w:jc w:val="both"/>
        <w:rPr>
          <w:rFonts w:ascii="Arial" w:hAnsi="Arial" w:cs="Arial"/>
          <w:sz w:val="20"/>
          <w:szCs w:val="20"/>
        </w:rPr>
      </w:pPr>
      <w:r w:rsidRPr="00B0315B">
        <w:rPr>
          <w:rFonts w:ascii="Arial" w:hAnsi="Arial" w:cs="Arial"/>
          <w:b/>
          <w:bCs/>
          <w:sz w:val="20"/>
          <w:szCs w:val="20"/>
        </w:rPr>
        <w:t xml:space="preserve">Fig. </w:t>
      </w:r>
      <w:r>
        <w:rPr>
          <w:rFonts w:ascii="Arial" w:hAnsi="Arial" w:cs="Arial"/>
          <w:b/>
          <w:bCs/>
          <w:sz w:val="20"/>
          <w:szCs w:val="20"/>
        </w:rPr>
        <w:t>12</w:t>
      </w:r>
      <w:r w:rsidRPr="00B0315B">
        <w:rPr>
          <w:rFonts w:ascii="Arial" w:hAnsi="Arial" w:cs="Arial"/>
          <w:b/>
          <w:bCs/>
          <w:sz w:val="20"/>
          <w:szCs w:val="20"/>
        </w:rPr>
        <w:t xml:space="preserve">: </w:t>
      </w:r>
      <w:r w:rsidRPr="00B0315B">
        <w:rPr>
          <w:rFonts w:ascii="Arial" w:hAnsi="Arial" w:cs="Arial"/>
          <w:sz w:val="20"/>
          <w:szCs w:val="20"/>
        </w:rPr>
        <w:t xml:space="preserve">Grid search plot for the Franke Function regression </w:t>
      </w:r>
      <w:r>
        <w:rPr>
          <w:rFonts w:ascii="Arial" w:hAnsi="Arial" w:cs="Arial"/>
          <w:sz w:val="20"/>
          <w:szCs w:val="20"/>
        </w:rPr>
        <w:t>task</w:t>
      </w:r>
      <w:r w:rsidRPr="00B0315B">
        <w:rPr>
          <w:rFonts w:ascii="Arial" w:hAnsi="Arial" w:cs="Arial"/>
          <w:sz w:val="20"/>
          <w:szCs w:val="20"/>
        </w:rPr>
        <w:t xml:space="preserve"> with learning rate and </w:t>
      </w:r>
      <w:r>
        <w:rPr>
          <w:rFonts w:ascii="Arial" w:hAnsi="Arial" w:cs="Arial"/>
          <w:sz w:val="20"/>
          <w:szCs w:val="20"/>
        </w:rPr>
        <w:t>regularization as hyperparameters using a FFNN with a single hidden layer and 1</w:t>
      </w:r>
      <w:r w:rsidR="004F6F73">
        <w:rPr>
          <w:rFonts w:ascii="Arial" w:hAnsi="Arial" w:cs="Arial"/>
          <w:sz w:val="20"/>
          <w:szCs w:val="20"/>
        </w:rPr>
        <w:t>00</w:t>
      </w:r>
      <w:r>
        <w:rPr>
          <w:rFonts w:ascii="Arial" w:hAnsi="Arial" w:cs="Arial"/>
          <w:sz w:val="20"/>
          <w:szCs w:val="20"/>
        </w:rPr>
        <w:t xml:space="preserve"> node</w:t>
      </w:r>
      <w:r w:rsidR="004F6F73">
        <w:rPr>
          <w:rFonts w:ascii="Arial" w:hAnsi="Arial" w:cs="Arial"/>
          <w:sz w:val="20"/>
          <w:szCs w:val="20"/>
        </w:rPr>
        <w:t>s</w:t>
      </w:r>
      <w:r>
        <w:rPr>
          <w:rFonts w:ascii="Arial" w:hAnsi="Arial" w:cs="Arial"/>
          <w:sz w:val="20"/>
          <w:szCs w:val="20"/>
        </w:rPr>
        <w:t xml:space="preserve"> (left) own implementation (Right) Scikit-learn implementation</w:t>
      </w:r>
    </w:p>
    <w:p w14:paraId="27FAADAD" w14:textId="3D100F74" w:rsidR="008E7D27" w:rsidRDefault="008E7D27" w:rsidP="00080492">
      <w:pPr>
        <w:jc w:val="both"/>
        <w:rPr>
          <w:rFonts w:ascii="Arial" w:hAnsi="Arial" w:cs="Arial"/>
          <w:sz w:val="20"/>
          <w:szCs w:val="20"/>
        </w:rPr>
      </w:pPr>
      <w:r>
        <w:rPr>
          <w:rFonts w:ascii="Arial" w:hAnsi="Arial" w:cs="Arial"/>
          <w:noProof/>
          <w:sz w:val="20"/>
          <w:szCs w:val="20"/>
        </w:rPr>
        <w:lastRenderedPageBreak/>
        <w:drawing>
          <wp:inline distT="0" distB="0" distL="0" distR="0" wp14:anchorId="2C2DA9D0" wp14:editId="051D7B13">
            <wp:extent cx="8650091" cy="4754880"/>
            <wp:effectExtent l="0" t="0" r="0" b="762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650091" cy="4754880"/>
                    </a:xfrm>
                    <a:prstGeom prst="rect">
                      <a:avLst/>
                    </a:prstGeom>
                  </pic:spPr>
                </pic:pic>
              </a:graphicData>
            </a:graphic>
          </wp:inline>
        </w:drawing>
      </w:r>
    </w:p>
    <w:p w14:paraId="2D5D9DCC" w14:textId="7FF9DDFA" w:rsidR="00080492" w:rsidRDefault="00080492" w:rsidP="00975A6C">
      <w:pPr>
        <w:rPr>
          <w:rFonts w:ascii="Arial" w:hAnsi="Arial" w:cs="Arial"/>
          <w:sz w:val="20"/>
          <w:szCs w:val="20"/>
        </w:rPr>
      </w:pPr>
      <w:r>
        <w:rPr>
          <w:rFonts w:ascii="Arial" w:hAnsi="Arial" w:cs="Arial"/>
          <w:b/>
          <w:bCs/>
          <w:sz w:val="20"/>
          <w:szCs w:val="20"/>
        </w:rPr>
        <w:t xml:space="preserve">Fig. </w:t>
      </w:r>
      <w:r w:rsidRPr="00064404">
        <w:rPr>
          <w:rFonts w:ascii="Arial" w:hAnsi="Arial" w:cs="Arial"/>
          <w:b/>
          <w:bCs/>
          <w:sz w:val="20"/>
          <w:szCs w:val="20"/>
        </w:rPr>
        <w:t>1</w:t>
      </w:r>
      <w:r>
        <w:rPr>
          <w:rFonts w:ascii="Arial" w:hAnsi="Arial" w:cs="Arial"/>
          <w:b/>
          <w:bCs/>
          <w:sz w:val="20"/>
          <w:szCs w:val="20"/>
        </w:rPr>
        <w:t>3</w:t>
      </w:r>
      <w:r w:rsidRPr="00064404">
        <w:rPr>
          <w:rFonts w:ascii="Arial" w:hAnsi="Arial" w:cs="Arial"/>
          <w:b/>
          <w:bCs/>
          <w:sz w:val="20"/>
          <w:szCs w:val="20"/>
        </w:rPr>
        <w:t xml:space="preserve">: </w:t>
      </w:r>
      <w:r w:rsidRPr="00064404">
        <w:rPr>
          <w:rFonts w:ascii="Arial" w:hAnsi="Arial" w:cs="Arial"/>
          <w:sz w:val="20"/>
          <w:szCs w:val="20"/>
        </w:rPr>
        <w:t xml:space="preserve">Grid search plot for </w:t>
      </w:r>
      <w:r w:rsidRPr="00B0315B">
        <w:rPr>
          <w:rFonts w:ascii="Arial" w:hAnsi="Arial" w:cs="Arial"/>
          <w:sz w:val="20"/>
          <w:szCs w:val="20"/>
        </w:rPr>
        <w:t xml:space="preserve">the Franke Function regression </w:t>
      </w:r>
      <w:r w:rsidRPr="00064404">
        <w:rPr>
          <w:rFonts w:ascii="Arial" w:hAnsi="Arial" w:cs="Arial"/>
          <w:sz w:val="20"/>
          <w:szCs w:val="20"/>
        </w:rPr>
        <w:t xml:space="preserve">task with learning rate and </w:t>
      </w:r>
      <w:r>
        <w:rPr>
          <w:rFonts w:ascii="Arial" w:hAnsi="Arial" w:cs="Arial"/>
          <w:sz w:val="20"/>
          <w:szCs w:val="20"/>
        </w:rPr>
        <w:t>regularization</w:t>
      </w:r>
      <w:r w:rsidRPr="00064404">
        <w:rPr>
          <w:rFonts w:ascii="Arial" w:hAnsi="Arial" w:cs="Arial"/>
          <w:sz w:val="20"/>
          <w:szCs w:val="20"/>
        </w:rPr>
        <w:t xml:space="preserve"> as hyperparameter</w:t>
      </w:r>
      <w:r>
        <w:rPr>
          <w:rFonts w:ascii="Arial" w:hAnsi="Arial" w:cs="Arial"/>
          <w:sz w:val="20"/>
          <w:szCs w:val="20"/>
        </w:rPr>
        <w:t>s using three activations functions</w:t>
      </w:r>
      <w:r w:rsidR="004F6F73">
        <w:rPr>
          <w:rFonts w:ascii="Arial" w:hAnsi="Arial" w:cs="Arial"/>
          <w:sz w:val="20"/>
          <w:szCs w:val="20"/>
        </w:rPr>
        <w:t xml:space="preserve"> for</w:t>
      </w:r>
      <w:r w:rsidR="004F6F73" w:rsidRPr="004F6F73">
        <w:rPr>
          <w:rFonts w:ascii="Arial" w:hAnsi="Arial" w:cs="Arial"/>
          <w:sz w:val="20"/>
          <w:szCs w:val="20"/>
        </w:rPr>
        <w:t xml:space="preserve"> </w:t>
      </w:r>
      <w:r w:rsidR="004F6F73">
        <w:rPr>
          <w:rFonts w:ascii="Arial" w:hAnsi="Arial" w:cs="Arial"/>
          <w:sz w:val="20"/>
          <w:szCs w:val="20"/>
        </w:rPr>
        <w:t xml:space="preserve">a FFNN with 4 hidden layers and 4 nodes </w:t>
      </w:r>
      <w:r>
        <w:rPr>
          <w:rFonts w:ascii="Arial" w:hAnsi="Arial" w:cs="Arial"/>
          <w:sz w:val="20"/>
          <w:szCs w:val="20"/>
        </w:rPr>
        <w:t xml:space="preserve">(left) Sigmoid (middle) </w:t>
      </w:r>
      <w:proofErr w:type="spellStart"/>
      <w:r>
        <w:rPr>
          <w:rFonts w:ascii="Arial" w:hAnsi="Arial" w:cs="Arial"/>
          <w:sz w:val="20"/>
          <w:szCs w:val="20"/>
        </w:rPr>
        <w:t>ReLU</w:t>
      </w:r>
      <w:proofErr w:type="spellEnd"/>
      <w:r>
        <w:rPr>
          <w:rFonts w:ascii="Arial" w:hAnsi="Arial" w:cs="Arial"/>
          <w:sz w:val="20"/>
          <w:szCs w:val="20"/>
        </w:rPr>
        <w:t xml:space="preserve"> (Right) Leaky </w:t>
      </w:r>
      <w:proofErr w:type="spellStart"/>
      <w:r>
        <w:rPr>
          <w:rFonts w:ascii="Arial" w:hAnsi="Arial" w:cs="Arial"/>
          <w:sz w:val="20"/>
          <w:szCs w:val="20"/>
        </w:rPr>
        <w:t>ReLU</w:t>
      </w:r>
      <w:proofErr w:type="spellEnd"/>
    </w:p>
    <w:p w14:paraId="7B043C0F" w14:textId="372BFB8A" w:rsidR="00080492" w:rsidRDefault="00080492" w:rsidP="00975A6C">
      <w:pPr>
        <w:rPr>
          <w:rFonts w:ascii="Arial" w:hAnsi="Arial" w:cs="Arial"/>
          <w:sz w:val="20"/>
          <w:szCs w:val="20"/>
        </w:rPr>
        <w:sectPr w:rsidR="00080492" w:rsidSect="00A10BF3">
          <w:pgSz w:w="15840" w:h="12240" w:orient="landscape"/>
          <w:pgMar w:top="1440" w:right="1440" w:bottom="1440" w:left="1440" w:header="720" w:footer="720" w:gutter="0"/>
          <w:cols w:space="720"/>
          <w:titlePg/>
          <w:docGrid w:linePitch="360"/>
        </w:sectPr>
      </w:pPr>
    </w:p>
    <w:p w14:paraId="3BF52FCA" w14:textId="1F67D6FB" w:rsidR="00B04A69" w:rsidRPr="00975A6C" w:rsidRDefault="00B04A69" w:rsidP="00975A6C">
      <w:pPr>
        <w:rPr>
          <w:rFonts w:ascii="Arial" w:hAnsi="Arial" w:cs="Arial"/>
          <w:sz w:val="20"/>
          <w:szCs w:val="20"/>
        </w:rPr>
      </w:pPr>
    </w:p>
    <w:p w14:paraId="3266034C" w14:textId="6C3B495F" w:rsidR="002B328A" w:rsidRPr="0098466B" w:rsidRDefault="002B328A" w:rsidP="00CD23FD">
      <w:pPr>
        <w:pStyle w:val="ListParagraph"/>
        <w:numPr>
          <w:ilvl w:val="2"/>
          <w:numId w:val="18"/>
        </w:numPr>
        <w:jc w:val="both"/>
        <w:rPr>
          <w:rFonts w:ascii="Arial" w:hAnsi="Arial" w:cs="Arial"/>
          <w:sz w:val="24"/>
          <w:szCs w:val="24"/>
          <w:u w:val="single"/>
        </w:rPr>
      </w:pPr>
      <w:r w:rsidRPr="0098466B">
        <w:rPr>
          <w:rFonts w:ascii="Arial" w:hAnsi="Arial" w:cs="Arial"/>
          <w:sz w:val="24"/>
          <w:szCs w:val="24"/>
          <w:u w:val="single"/>
        </w:rPr>
        <w:t>For</w:t>
      </w:r>
      <w:r w:rsidR="009F5B7E">
        <w:rPr>
          <w:rFonts w:ascii="Arial" w:hAnsi="Arial" w:cs="Arial"/>
          <w:sz w:val="24"/>
          <w:szCs w:val="24"/>
          <w:u w:val="single"/>
        </w:rPr>
        <w:t xml:space="preserve"> a</w:t>
      </w:r>
      <w:r w:rsidRPr="0098466B">
        <w:rPr>
          <w:rFonts w:ascii="Arial" w:hAnsi="Arial" w:cs="Arial"/>
          <w:sz w:val="24"/>
          <w:szCs w:val="24"/>
          <w:u w:val="single"/>
        </w:rPr>
        <w:t xml:space="preserve"> classi</w:t>
      </w:r>
      <w:r w:rsidR="00684F28" w:rsidRPr="0098466B">
        <w:rPr>
          <w:rFonts w:ascii="Arial" w:hAnsi="Arial" w:cs="Arial"/>
          <w:sz w:val="24"/>
          <w:szCs w:val="24"/>
          <w:u w:val="single"/>
        </w:rPr>
        <w:t xml:space="preserve">fication </w:t>
      </w:r>
      <w:r w:rsidR="007945B8" w:rsidRPr="0098466B">
        <w:rPr>
          <w:rFonts w:ascii="Arial" w:hAnsi="Arial" w:cs="Arial"/>
          <w:sz w:val="24"/>
          <w:szCs w:val="24"/>
          <w:u w:val="single"/>
        </w:rPr>
        <w:t>task</w:t>
      </w:r>
      <w:r w:rsidR="00B036DD" w:rsidRPr="0098466B">
        <w:rPr>
          <w:rFonts w:ascii="Arial" w:hAnsi="Arial" w:cs="Arial"/>
          <w:sz w:val="24"/>
          <w:szCs w:val="24"/>
          <w:u w:val="single"/>
        </w:rPr>
        <w:t>: The Wisconsin Breast Cancer data</w:t>
      </w:r>
    </w:p>
    <w:p w14:paraId="262B46A4" w14:textId="4EF2A9C4" w:rsidR="00882C89" w:rsidRDefault="00882C89" w:rsidP="00882C89">
      <w:pPr>
        <w:jc w:val="both"/>
        <w:rPr>
          <w:rFonts w:ascii="Arial" w:hAnsi="Arial" w:cs="Arial"/>
          <w:sz w:val="24"/>
          <w:szCs w:val="24"/>
        </w:rPr>
      </w:pPr>
      <w:r>
        <w:rPr>
          <w:rFonts w:ascii="Arial" w:hAnsi="Arial" w:cs="Arial"/>
          <w:sz w:val="24"/>
          <w:szCs w:val="24"/>
        </w:rPr>
        <w:t>The Wisconsin Breast Cancer database is readily available from Scikit-learn</w:t>
      </w:r>
      <w:r w:rsidR="00B36CB4">
        <w:rPr>
          <w:rFonts w:ascii="Arial" w:hAnsi="Arial" w:cs="Arial"/>
          <w:sz w:val="24"/>
          <w:szCs w:val="24"/>
        </w:rPr>
        <w:t xml:space="preserve"> database</w:t>
      </w:r>
      <w:r>
        <w:rPr>
          <w:rFonts w:ascii="Arial" w:hAnsi="Arial" w:cs="Arial"/>
          <w:sz w:val="24"/>
          <w:szCs w:val="24"/>
        </w:rPr>
        <w:t xml:space="preserve">. Although the original database is made of 30 different </w:t>
      </w:r>
      <w:r w:rsidR="00B36CB4">
        <w:rPr>
          <w:rFonts w:ascii="Arial" w:hAnsi="Arial" w:cs="Arial"/>
          <w:sz w:val="24"/>
          <w:szCs w:val="24"/>
        </w:rPr>
        <w:t xml:space="preserve">tumor </w:t>
      </w:r>
      <w:r>
        <w:rPr>
          <w:rFonts w:ascii="Arial" w:hAnsi="Arial" w:cs="Arial"/>
          <w:sz w:val="24"/>
          <w:szCs w:val="24"/>
        </w:rPr>
        <w:t xml:space="preserve">features, we select here four of them for our classification task. Indeed, some features are evidently correlated like the mean radius and mean perimeter of the tumor (Fig. 2). </w:t>
      </w:r>
      <w:r w:rsidR="00B36CB4">
        <w:rPr>
          <w:rFonts w:ascii="Arial" w:hAnsi="Arial" w:cs="Arial"/>
          <w:sz w:val="24"/>
          <w:szCs w:val="24"/>
        </w:rPr>
        <w:t>For our classification task, i</w:t>
      </w:r>
      <w:r>
        <w:rPr>
          <w:rFonts w:ascii="Arial" w:hAnsi="Arial" w:cs="Arial"/>
          <w:sz w:val="24"/>
          <w:szCs w:val="24"/>
        </w:rPr>
        <w:t xml:space="preserve">t is reasonable to </w:t>
      </w:r>
      <w:r w:rsidR="003961BC">
        <w:rPr>
          <w:rFonts w:ascii="Arial" w:hAnsi="Arial" w:cs="Arial"/>
          <w:sz w:val="24"/>
          <w:szCs w:val="24"/>
        </w:rPr>
        <w:t>select</w:t>
      </w:r>
      <w:r w:rsidR="00B36CB4">
        <w:rPr>
          <w:rFonts w:ascii="Arial" w:hAnsi="Arial" w:cs="Arial"/>
          <w:sz w:val="24"/>
          <w:szCs w:val="24"/>
        </w:rPr>
        <w:t xml:space="preserve"> only</w:t>
      </w:r>
      <w:r w:rsidR="003961BC">
        <w:rPr>
          <w:rFonts w:ascii="Arial" w:hAnsi="Arial" w:cs="Arial"/>
          <w:sz w:val="24"/>
          <w:szCs w:val="24"/>
        </w:rPr>
        <w:t xml:space="preserve"> four tumor features (Mean compactness, mean texture, mean perimeter and symmetry), yielding about 113 data entries for each feature for the training set. Importantly, all data are scaled by subtracting their mean values and dividing by their standard deviation. Without </w:t>
      </w:r>
      <w:r w:rsidR="00855ACA">
        <w:rPr>
          <w:rFonts w:ascii="Arial" w:hAnsi="Arial" w:cs="Arial"/>
          <w:sz w:val="24"/>
          <w:szCs w:val="24"/>
        </w:rPr>
        <w:t>data</w:t>
      </w:r>
      <w:r w:rsidR="003961BC">
        <w:rPr>
          <w:rFonts w:ascii="Arial" w:hAnsi="Arial" w:cs="Arial"/>
          <w:sz w:val="24"/>
          <w:szCs w:val="24"/>
        </w:rPr>
        <w:t xml:space="preserve"> normalization, we experience that the FFNN </w:t>
      </w:r>
      <w:r w:rsidR="00855ACA">
        <w:rPr>
          <w:rFonts w:ascii="Arial" w:hAnsi="Arial" w:cs="Arial"/>
          <w:sz w:val="24"/>
          <w:szCs w:val="24"/>
        </w:rPr>
        <w:t xml:space="preserve">training </w:t>
      </w:r>
      <w:r w:rsidR="00B36CB4">
        <w:rPr>
          <w:rFonts w:ascii="Arial" w:hAnsi="Arial" w:cs="Arial"/>
          <w:sz w:val="24"/>
          <w:szCs w:val="24"/>
        </w:rPr>
        <w:t>will</w:t>
      </w:r>
      <w:r w:rsidR="003961BC">
        <w:rPr>
          <w:rFonts w:ascii="Arial" w:hAnsi="Arial" w:cs="Arial"/>
          <w:sz w:val="24"/>
          <w:szCs w:val="24"/>
        </w:rPr>
        <w:t xml:space="preserve"> systematically </w:t>
      </w:r>
      <w:r w:rsidR="00855ACA">
        <w:rPr>
          <w:rFonts w:ascii="Arial" w:hAnsi="Arial" w:cs="Arial"/>
          <w:sz w:val="24"/>
          <w:szCs w:val="24"/>
        </w:rPr>
        <w:t xml:space="preserve">fail. </w:t>
      </w:r>
    </w:p>
    <w:p w14:paraId="780F897B" w14:textId="355752C1" w:rsidR="001A42A8" w:rsidRDefault="003961BC" w:rsidP="00882C89">
      <w:pPr>
        <w:jc w:val="both"/>
        <w:rPr>
          <w:rFonts w:ascii="Arial" w:hAnsi="Arial" w:cs="Arial"/>
          <w:sz w:val="24"/>
          <w:szCs w:val="24"/>
        </w:rPr>
      </w:pPr>
      <w:r>
        <w:rPr>
          <w:rFonts w:ascii="Arial" w:hAnsi="Arial" w:cs="Arial"/>
          <w:sz w:val="24"/>
          <w:szCs w:val="24"/>
        </w:rPr>
        <w:t>Like for the previous regression experiment, we first investigate the effect of the architecture</w:t>
      </w:r>
      <w:r w:rsidR="00B36CB4">
        <w:rPr>
          <w:rFonts w:ascii="Arial" w:hAnsi="Arial" w:cs="Arial"/>
          <w:sz w:val="24"/>
          <w:szCs w:val="24"/>
        </w:rPr>
        <w:t xml:space="preserve"> (layers and nodes)</w:t>
      </w:r>
      <w:r>
        <w:rPr>
          <w:rFonts w:ascii="Arial" w:hAnsi="Arial" w:cs="Arial"/>
          <w:sz w:val="24"/>
          <w:szCs w:val="24"/>
        </w:rPr>
        <w:t xml:space="preserve"> o</w:t>
      </w:r>
      <w:r w:rsidR="00B36CB4">
        <w:rPr>
          <w:rFonts w:ascii="Arial" w:hAnsi="Arial" w:cs="Arial"/>
          <w:sz w:val="24"/>
          <w:szCs w:val="24"/>
        </w:rPr>
        <w:t xml:space="preserve">n the training of our </w:t>
      </w:r>
      <w:r>
        <w:rPr>
          <w:rFonts w:ascii="Arial" w:hAnsi="Arial" w:cs="Arial"/>
          <w:sz w:val="24"/>
          <w:szCs w:val="24"/>
        </w:rPr>
        <w:t>FFNN</w:t>
      </w:r>
      <w:r w:rsidR="00B36CB4">
        <w:rPr>
          <w:rFonts w:ascii="Arial" w:hAnsi="Arial" w:cs="Arial"/>
          <w:sz w:val="24"/>
          <w:szCs w:val="24"/>
        </w:rPr>
        <w:t>. Secondly, we scrutinize</w:t>
      </w:r>
      <w:r>
        <w:rPr>
          <w:rFonts w:ascii="Arial" w:hAnsi="Arial" w:cs="Arial"/>
          <w:sz w:val="24"/>
          <w:szCs w:val="24"/>
        </w:rPr>
        <w:t xml:space="preserve"> the effect of the activation functions. </w:t>
      </w:r>
      <w:r w:rsidR="00B36CB4">
        <w:rPr>
          <w:rFonts w:ascii="Arial" w:hAnsi="Arial" w:cs="Arial"/>
          <w:sz w:val="24"/>
          <w:szCs w:val="24"/>
        </w:rPr>
        <w:t>For benchmarking purpose, we compare</w:t>
      </w:r>
      <w:r>
        <w:rPr>
          <w:rFonts w:ascii="Arial" w:hAnsi="Arial" w:cs="Arial"/>
          <w:sz w:val="24"/>
          <w:szCs w:val="24"/>
        </w:rPr>
        <w:t xml:space="preserve"> our “own FFNN implementation” results with </w:t>
      </w:r>
      <w:r w:rsidR="001A42A8">
        <w:rPr>
          <w:rFonts w:ascii="Arial" w:hAnsi="Arial" w:cs="Arial"/>
          <w:sz w:val="24"/>
          <w:szCs w:val="24"/>
        </w:rPr>
        <w:t>the one from scikit-learn.</w:t>
      </w:r>
    </w:p>
    <w:p w14:paraId="06ABAEA8" w14:textId="6D15A502" w:rsidR="00855ACA" w:rsidRDefault="00855ACA" w:rsidP="00882C89">
      <w:pPr>
        <w:jc w:val="both"/>
        <w:rPr>
          <w:rFonts w:ascii="Arial" w:hAnsi="Arial" w:cs="Arial"/>
          <w:sz w:val="24"/>
          <w:szCs w:val="24"/>
        </w:rPr>
      </w:pPr>
      <w:r>
        <w:rPr>
          <w:rFonts w:ascii="Arial" w:hAnsi="Arial" w:cs="Arial"/>
          <w:sz w:val="24"/>
          <w:szCs w:val="24"/>
        </w:rPr>
        <w:t xml:space="preserve">First, we test a single layer FFNN and vary the number of nodes from 1, 4 to 50 (Figs. 14, 15 and 16).  We note that across the range of hyperparameters, the training accuracy score improves when the number of </w:t>
      </w:r>
      <w:r w:rsidR="003638D2">
        <w:rPr>
          <w:rFonts w:ascii="Arial" w:hAnsi="Arial" w:cs="Arial"/>
          <w:sz w:val="24"/>
          <w:szCs w:val="24"/>
        </w:rPr>
        <w:t>nodes</w:t>
      </w:r>
      <w:r>
        <w:rPr>
          <w:rFonts w:ascii="Arial" w:hAnsi="Arial" w:cs="Arial"/>
          <w:sz w:val="24"/>
          <w:szCs w:val="24"/>
        </w:rPr>
        <w:t xml:space="preserve"> is </w:t>
      </w:r>
      <w:r w:rsidR="002E7E34">
        <w:rPr>
          <w:rFonts w:ascii="Arial" w:hAnsi="Arial" w:cs="Arial"/>
          <w:sz w:val="24"/>
          <w:szCs w:val="24"/>
        </w:rPr>
        <w:t>strictly superior to</w:t>
      </w:r>
      <w:r>
        <w:rPr>
          <w:rFonts w:ascii="Arial" w:hAnsi="Arial" w:cs="Arial"/>
          <w:sz w:val="24"/>
          <w:szCs w:val="24"/>
        </w:rPr>
        <w:t xml:space="preserve"> 1 (up to 100% accuracy</w:t>
      </w:r>
      <w:r w:rsidR="002E7E34">
        <w:rPr>
          <w:rFonts w:ascii="Arial" w:hAnsi="Arial" w:cs="Arial"/>
          <w:sz w:val="24"/>
          <w:szCs w:val="24"/>
        </w:rPr>
        <w:t xml:space="preserve"> for 4 and 50 nodes</w:t>
      </w:r>
      <w:r>
        <w:rPr>
          <w:rFonts w:ascii="Arial" w:hAnsi="Arial" w:cs="Arial"/>
          <w:sz w:val="24"/>
          <w:szCs w:val="24"/>
        </w:rPr>
        <w:t>) while the test accuracy remains mostly unchanged regardless of the number of nodes (within 90% to 92% accuracy). The optimal learning is η=0.1 and the regularization strength λ &lt; 10</w:t>
      </w:r>
      <w:r w:rsidRPr="00855ACA">
        <w:rPr>
          <w:rFonts w:ascii="Arial" w:hAnsi="Arial" w:cs="Arial"/>
          <w:sz w:val="24"/>
          <w:szCs w:val="24"/>
          <w:vertAlign w:val="superscript"/>
        </w:rPr>
        <w:t>-2</w:t>
      </w:r>
      <w:r>
        <w:rPr>
          <w:rFonts w:ascii="Arial" w:hAnsi="Arial" w:cs="Arial"/>
          <w:sz w:val="24"/>
          <w:szCs w:val="24"/>
        </w:rPr>
        <w:t>.</w:t>
      </w:r>
    </w:p>
    <w:p w14:paraId="15B1AB54" w14:textId="0C2C1633" w:rsidR="00855ACA" w:rsidRDefault="003638D2" w:rsidP="00882C89">
      <w:pPr>
        <w:jc w:val="both"/>
        <w:rPr>
          <w:rFonts w:ascii="Arial" w:hAnsi="Arial" w:cs="Arial"/>
          <w:sz w:val="24"/>
          <w:szCs w:val="24"/>
        </w:rPr>
      </w:pPr>
      <w:r>
        <w:rPr>
          <w:rFonts w:ascii="Arial" w:hAnsi="Arial" w:cs="Arial"/>
          <w:sz w:val="24"/>
          <w:szCs w:val="24"/>
        </w:rPr>
        <w:t>We increase the depth of the FFNN by adding 3 and 10 hidden layers with 4 nodes each (Figs. 17 and 18). We observe an increased predictive power (92%-93%) of the “3 hidden layer” FFNN (but the training becomes unstable for η=10</w:t>
      </w:r>
      <w:r w:rsidRPr="003638D2">
        <w:rPr>
          <w:rFonts w:ascii="Arial" w:hAnsi="Arial" w:cs="Arial"/>
          <w:sz w:val="24"/>
          <w:szCs w:val="24"/>
          <w:vertAlign w:val="superscript"/>
        </w:rPr>
        <w:t>-4</w:t>
      </w:r>
      <w:r>
        <w:rPr>
          <w:rFonts w:ascii="Arial" w:hAnsi="Arial" w:cs="Arial"/>
          <w:sz w:val="24"/>
          <w:szCs w:val="24"/>
        </w:rPr>
        <w:t xml:space="preserve"> and λ&gt;10</w:t>
      </w:r>
      <w:r w:rsidRPr="003638D2">
        <w:rPr>
          <w:rFonts w:ascii="Arial" w:hAnsi="Arial" w:cs="Arial"/>
          <w:sz w:val="24"/>
          <w:szCs w:val="24"/>
          <w:vertAlign w:val="superscript"/>
        </w:rPr>
        <w:t>-1</w:t>
      </w:r>
      <w:r>
        <w:rPr>
          <w:rFonts w:ascii="Arial" w:hAnsi="Arial" w:cs="Arial"/>
          <w:sz w:val="24"/>
          <w:szCs w:val="24"/>
          <w:vertAlign w:val="superscript"/>
        </w:rPr>
        <w:t xml:space="preserve"> </w:t>
      </w:r>
      <w:r>
        <w:rPr>
          <w:rFonts w:ascii="Arial" w:hAnsi="Arial" w:cs="Arial"/>
          <w:sz w:val="24"/>
          <w:szCs w:val="24"/>
        </w:rPr>
        <w:t>(Fig. 17). With 10 hidden layers, the FFNN training fails for all combination of hyperparameters both with own and scikit implementation</w:t>
      </w:r>
      <w:r w:rsidR="002E7E34">
        <w:rPr>
          <w:rFonts w:ascii="Arial" w:hAnsi="Arial" w:cs="Arial"/>
          <w:sz w:val="24"/>
          <w:szCs w:val="24"/>
        </w:rPr>
        <w:t xml:space="preserve"> (Fig. 18)</w:t>
      </w:r>
      <w:r>
        <w:rPr>
          <w:rFonts w:ascii="Arial" w:hAnsi="Arial" w:cs="Arial"/>
          <w:sz w:val="24"/>
          <w:szCs w:val="24"/>
        </w:rPr>
        <w:t xml:space="preserve">. </w:t>
      </w:r>
    </w:p>
    <w:p w14:paraId="618FFF92" w14:textId="20EC3363" w:rsidR="00180A95" w:rsidRDefault="00507F1D" w:rsidP="00180A95">
      <w:pPr>
        <w:jc w:val="both"/>
        <w:rPr>
          <w:rFonts w:ascii="Arial" w:hAnsi="Arial" w:cs="Arial"/>
          <w:sz w:val="24"/>
          <w:szCs w:val="24"/>
        </w:rPr>
      </w:pPr>
      <w:r>
        <w:rPr>
          <w:rFonts w:ascii="Arial" w:hAnsi="Arial" w:cs="Arial"/>
          <w:sz w:val="24"/>
          <w:szCs w:val="24"/>
        </w:rPr>
        <w:t xml:space="preserve">We retain the FFNN architecture of 3 hidden layers and 4 nodes for subsequent testing of the activation function (Fig. 19). Replacing the hidden layer activation function by Leaky </w:t>
      </w:r>
      <w:proofErr w:type="spellStart"/>
      <w:r>
        <w:rPr>
          <w:rFonts w:ascii="Arial" w:hAnsi="Arial" w:cs="Arial"/>
          <w:sz w:val="24"/>
          <w:szCs w:val="24"/>
        </w:rPr>
        <w:t>ReLU</w:t>
      </w:r>
      <w:proofErr w:type="spellEnd"/>
      <w:r>
        <w:rPr>
          <w:rFonts w:ascii="Arial" w:hAnsi="Arial" w:cs="Arial"/>
          <w:sz w:val="24"/>
          <w:szCs w:val="24"/>
        </w:rPr>
        <w:t xml:space="preserve"> yield a better training </w:t>
      </w:r>
      <w:r w:rsidR="007D580A">
        <w:rPr>
          <w:rFonts w:ascii="Arial" w:hAnsi="Arial" w:cs="Arial"/>
          <w:sz w:val="24"/>
          <w:szCs w:val="24"/>
        </w:rPr>
        <w:t xml:space="preserve">accuracy </w:t>
      </w:r>
      <w:r>
        <w:rPr>
          <w:rFonts w:ascii="Arial" w:hAnsi="Arial" w:cs="Arial"/>
          <w:sz w:val="24"/>
          <w:szCs w:val="24"/>
        </w:rPr>
        <w:t>for η=10</w:t>
      </w:r>
      <w:r w:rsidRPr="003638D2">
        <w:rPr>
          <w:rFonts w:ascii="Arial" w:hAnsi="Arial" w:cs="Arial"/>
          <w:sz w:val="24"/>
          <w:szCs w:val="24"/>
          <w:vertAlign w:val="superscript"/>
        </w:rPr>
        <w:t>-4</w:t>
      </w:r>
      <w:r>
        <w:rPr>
          <w:rFonts w:ascii="Arial" w:hAnsi="Arial" w:cs="Arial"/>
          <w:sz w:val="24"/>
          <w:szCs w:val="24"/>
        </w:rPr>
        <w:t xml:space="preserve"> but the training generally fails for η=10</w:t>
      </w:r>
      <w:r w:rsidRPr="003638D2">
        <w:rPr>
          <w:rFonts w:ascii="Arial" w:hAnsi="Arial" w:cs="Arial"/>
          <w:sz w:val="24"/>
          <w:szCs w:val="24"/>
          <w:vertAlign w:val="superscript"/>
        </w:rPr>
        <w:t>-</w:t>
      </w:r>
      <w:r>
        <w:rPr>
          <w:rFonts w:ascii="Arial" w:hAnsi="Arial" w:cs="Arial"/>
          <w:sz w:val="24"/>
          <w:szCs w:val="24"/>
          <w:vertAlign w:val="superscript"/>
        </w:rPr>
        <w:t>1</w:t>
      </w:r>
      <w:r>
        <w:rPr>
          <w:rFonts w:ascii="Arial" w:hAnsi="Arial" w:cs="Arial"/>
          <w:sz w:val="24"/>
          <w:szCs w:val="24"/>
        </w:rPr>
        <w:t xml:space="preserve">. </w:t>
      </w:r>
      <w:r w:rsidR="001E0A9F">
        <w:rPr>
          <w:rFonts w:ascii="Arial" w:hAnsi="Arial" w:cs="Arial"/>
          <w:sz w:val="24"/>
          <w:szCs w:val="24"/>
        </w:rPr>
        <w:t xml:space="preserve">We find that the best prediction accuracy (93%) with our implementation of the FFNN is obtained for the Leaky </w:t>
      </w:r>
      <w:proofErr w:type="spellStart"/>
      <w:r w:rsidR="001E0A9F">
        <w:rPr>
          <w:rFonts w:ascii="Arial" w:hAnsi="Arial" w:cs="Arial"/>
          <w:sz w:val="24"/>
          <w:szCs w:val="24"/>
        </w:rPr>
        <w:t>ReLU</w:t>
      </w:r>
      <w:proofErr w:type="spellEnd"/>
      <w:r w:rsidR="001E0A9F">
        <w:rPr>
          <w:rFonts w:ascii="Arial" w:hAnsi="Arial" w:cs="Arial"/>
          <w:sz w:val="24"/>
          <w:szCs w:val="24"/>
        </w:rPr>
        <w:t xml:space="preserve"> (hidden layers) and tanh function (output layer) </w:t>
      </w:r>
      <w:r w:rsidR="007D580A">
        <w:rPr>
          <w:rFonts w:ascii="Arial" w:hAnsi="Arial" w:cs="Arial"/>
          <w:sz w:val="24"/>
          <w:szCs w:val="24"/>
        </w:rPr>
        <w:t>with</w:t>
      </w:r>
      <w:r w:rsidR="001E0A9F">
        <w:rPr>
          <w:rFonts w:ascii="Arial" w:hAnsi="Arial" w:cs="Arial"/>
          <w:sz w:val="24"/>
          <w:szCs w:val="24"/>
        </w:rPr>
        <w:t xml:space="preserve"> η=10</w:t>
      </w:r>
      <w:r w:rsidR="001E0A9F" w:rsidRPr="003638D2">
        <w:rPr>
          <w:rFonts w:ascii="Arial" w:hAnsi="Arial" w:cs="Arial"/>
          <w:sz w:val="24"/>
          <w:szCs w:val="24"/>
          <w:vertAlign w:val="superscript"/>
        </w:rPr>
        <w:t>-</w:t>
      </w:r>
      <w:r w:rsidR="001E0A9F">
        <w:rPr>
          <w:rFonts w:ascii="Arial" w:hAnsi="Arial" w:cs="Arial"/>
          <w:sz w:val="24"/>
          <w:szCs w:val="24"/>
          <w:vertAlign w:val="superscript"/>
        </w:rPr>
        <w:t xml:space="preserve">3 </w:t>
      </w:r>
      <w:r w:rsidR="001E0A9F">
        <w:rPr>
          <w:rFonts w:ascii="Arial" w:hAnsi="Arial" w:cs="Arial"/>
          <w:sz w:val="24"/>
          <w:szCs w:val="24"/>
        </w:rPr>
        <w:t>and λ=10</w:t>
      </w:r>
      <w:r w:rsidR="001E0A9F" w:rsidRPr="003638D2">
        <w:rPr>
          <w:rFonts w:ascii="Arial" w:hAnsi="Arial" w:cs="Arial"/>
          <w:sz w:val="24"/>
          <w:szCs w:val="24"/>
          <w:vertAlign w:val="superscript"/>
        </w:rPr>
        <w:t>-</w:t>
      </w:r>
      <w:r w:rsidR="001E0A9F">
        <w:rPr>
          <w:rFonts w:ascii="Arial" w:hAnsi="Arial" w:cs="Arial"/>
          <w:sz w:val="24"/>
          <w:szCs w:val="24"/>
          <w:vertAlign w:val="superscript"/>
        </w:rPr>
        <w:t>2</w:t>
      </w:r>
      <w:r w:rsidR="001E0A9F">
        <w:rPr>
          <w:rFonts w:ascii="Arial" w:hAnsi="Arial" w:cs="Arial"/>
          <w:sz w:val="24"/>
          <w:szCs w:val="24"/>
        </w:rPr>
        <w:t xml:space="preserve">. We have tested the </w:t>
      </w:r>
      <w:proofErr w:type="spellStart"/>
      <w:r w:rsidR="001E0A9F">
        <w:rPr>
          <w:rFonts w:ascii="Arial" w:hAnsi="Arial" w:cs="Arial"/>
          <w:sz w:val="24"/>
          <w:szCs w:val="24"/>
        </w:rPr>
        <w:t>Softmax</w:t>
      </w:r>
      <w:proofErr w:type="spellEnd"/>
      <w:r w:rsidR="001E0A9F">
        <w:rPr>
          <w:rFonts w:ascii="Arial" w:hAnsi="Arial" w:cs="Arial"/>
          <w:sz w:val="24"/>
          <w:szCs w:val="24"/>
        </w:rPr>
        <w:t xml:space="preserve"> activation </w:t>
      </w:r>
      <w:r w:rsidR="000840AA">
        <w:rPr>
          <w:rFonts w:ascii="Arial" w:hAnsi="Arial" w:cs="Arial"/>
          <w:sz w:val="24"/>
          <w:szCs w:val="24"/>
        </w:rPr>
        <w:t>function,</w:t>
      </w:r>
      <w:r w:rsidR="001E0A9F">
        <w:rPr>
          <w:rFonts w:ascii="Arial" w:hAnsi="Arial" w:cs="Arial"/>
          <w:sz w:val="24"/>
          <w:szCs w:val="24"/>
        </w:rPr>
        <w:t xml:space="preserve"> but the FFNN training failed for each experiment</w:t>
      </w:r>
      <w:r w:rsidR="007D580A">
        <w:rPr>
          <w:rFonts w:ascii="Arial" w:hAnsi="Arial" w:cs="Arial"/>
          <w:sz w:val="24"/>
          <w:szCs w:val="24"/>
        </w:rPr>
        <w:t xml:space="preserve"> maybe due to a numerically unstable implementation</w:t>
      </w:r>
      <w:r w:rsidR="001E0A9F">
        <w:rPr>
          <w:rFonts w:ascii="Arial" w:hAnsi="Arial" w:cs="Arial"/>
          <w:sz w:val="24"/>
          <w:szCs w:val="24"/>
        </w:rPr>
        <w:t xml:space="preserve">. </w:t>
      </w:r>
    </w:p>
    <w:p w14:paraId="1DC91B6E" w14:textId="5268628C" w:rsidR="00771672" w:rsidRDefault="00771672" w:rsidP="00771672">
      <w:pPr>
        <w:jc w:val="both"/>
        <w:rPr>
          <w:rFonts w:ascii="Arial" w:hAnsi="Arial" w:cs="Arial"/>
          <w:sz w:val="24"/>
          <w:szCs w:val="24"/>
        </w:rPr>
      </w:pPr>
      <w:r>
        <w:rPr>
          <w:rFonts w:ascii="Arial" w:hAnsi="Arial" w:cs="Arial"/>
          <w:sz w:val="24"/>
          <w:szCs w:val="24"/>
        </w:rPr>
        <w:t>We summarize the observations and describe the optimal set of parameters for the classification task using our own implementation of FFNN for four features of the Breast Cancer dataset.</w:t>
      </w:r>
    </w:p>
    <w:p w14:paraId="472E1CB5" w14:textId="7EBA1556" w:rsidR="00771672" w:rsidRDefault="00771672" w:rsidP="006B23D2">
      <w:pPr>
        <w:pStyle w:val="ListParagraph"/>
        <w:numPr>
          <w:ilvl w:val="0"/>
          <w:numId w:val="29"/>
        </w:numPr>
        <w:jc w:val="both"/>
        <w:rPr>
          <w:rFonts w:ascii="Arial" w:hAnsi="Arial" w:cs="Arial"/>
          <w:sz w:val="24"/>
          <w:szCs w:val="24"/>
        </w:rPr>
      </w:pPr>
      <w:r>
        <w:rPr>
          <w:rFonts w:ascii="Arial" w:hAnsi="Arial" w:cs="Arial"/>
          <w:sz w:val="24"/>
          <w:szCs w:val="24"/>
        </w:rPr>
        <w:t xml:space="preserve">The optimal FFNN architecture is three hidden layers containing four nodes each </w:t>
      </w:r>
    </w:p>
    <w:p w14:paraId="59A673B5" w14:textId="77777777" w:rsidR="00513259" w:rsidRDefault="00771672" w:rsidP="006B23D2">
      <w:pPr>
        <w:pStyle w:val="ListParagraph"/>
        <w:numPr>
          <w:ilvl w:val="0"/>
          <w:numId w:val="29"/>
        </w:numPr>
        <w:jc w:val="both"/>
        <w:rPr>
          <w:rFonts w:ascii="Arial" w:hAnsi="Arial" w:cs="Arial"/>
          <w:sz w:val="24"/>
          <w:szCs w:val="24"/>
        </w:rPr>
      </w:pPr>
      <w:r>
        <w:rPr>
          <w:rFonts w:ascii="Arial" w:hAnsi="Arial" w:cs="Arial"/>
          <w:sz w:val="24"/>
          <w:szCs w:val="24"/>
        </w:rPr>
        <w:t xml:space="preserve">The optimal activation function is a combination of Leaky </w:t>
      </w:r>
      <w:proofErr w:type="spellStart"/>
      <w:r>
        <w:rPr>
          <w:rFonts w:ascii="Arial" w:hAnsi="Arial" w:cs="Arial"/>
          <w:sz w:val="24"/>
          <w:szCs w:val="24"/>
        </w:rPr>
        <w:t>ReLU</w:t>
      </w:r>
      <w:proofErr w:type="spellEnd"/>
      <w:r>
        <w:rPr>
          <w:rFonts w:ascii="Arial" w:hAnsi="Arial" w:cs="Arial"/>
          <w:sz w:val="24"/>
          <w:szCs w:val="24"/>
        </w:rPr>
        <w:t xml:space="preserve"> (hidden layers) and tanh (output layer)</w:t>
      </w:r>
    </w:p>
    <w:p w14:paraId="315641E2" w14:textId="52B893C4" w:rsidR="00180A95" w:rsidRPr="00513259" w:rsidRDefault="00771672" w:rsidP="006B23D2">
      <w:pPr>
        <w:pStyle w:val="ListParagraph"/>
        <w:numPr>
          <w:ilvl w:val="0"/>
          <w:numId w:val="29"/>
        </w:numPr>
        <w:jc w:val="both"/>
        <w:rPr>
          <w:rFonts w:ascii="Arial" w:hAnsi="Arial" w:cs="Arial"/>
          <w:sz w:val="24"/>
          <w:szCs w:val="24"/>
        </w:rPr>
      </w:pPr>
      <w:r w:rsidRPr="00513259">
        <w:rPr>
          <w:rFonts w:ascii="Arial" w:hAnsi="Arial" w:cs="Arial"/>
          <w:sz w:val="24"/>
          <w:szCs w:val="24"/>
        </w:rPr>
        <w:lastRenderedPageBreak/>
        <w:t>The best predicti</w:t>
      </w:r>
      <w:r w:rsidR="007D580A" w:rsidRPr="00513259">
        <w:rPr>
          <w:rFonts w:ascii="Arial" w:hAnsi="Arial" w:cs="Arial"/>
          <w:sz w:val="24"/>
          <w:szCs w:val="24"/>
        </w:rPr>
        <w:t>on</w:t>
      </w:r>
      <w:r w:rsidRPr="00513259">
        <w:rPr>
          <w:rFonts w:ascii="Arial" w:hAnsi="Arial" w:cs="Arial"/>
          <w:sz w:val="24"/>
          <w:szCs w:val="24"/>
        </w:rPr>
        <w:t xml:space="preserve"> accuracy score is 93% and obtained for a learning rate</w:t>
      </w:r>
      <w:r w:rsidR="00513259">
        <w:rPr>
          <w:rFonts w:ascii="Arial" w:hAnsi="Arial" w:cs="Arial"/>
          <w:sz w:val="24"/>
          <w:szCs w:val="24"/>
        </w:rPr>
        <w:t xml:space="preserve"> </w:t>
      </w:r>
      <w:r w:rsidRPr="00513259">
        <w:rPr>
          <w:rFonts w:ascii="Arial" w:hAnsi="Arial" w:cs="Arial"/>
          <w:sz w:val="24"/>
          <w:szCs w:val="24"/>
        </w:rPr>
        <w:t>η=10</w:t>
      </w:r>
      <w:r w:rsidR="00513259">
        <w:rPr>
          <w:rFonts w:ascii="Arial" w:hAnsi="Arial" w:cs="Arial"/>
          <w:sz w:val="24"/>
          <w:szCs w:val="24"/>
          <w:vertAlign w:val="superscript"/>
        </w:rPr>
        <w:t>-</w:t>
      </w:r>
      <w:r w:rsidRPr="00513259">
        <w:rPr>
          <w:rFonts w:ascii="Arial" w:hAnsi="Arial" w:cs="Arial"/>
          <w:sz w:val="24"/>
          <w:szCs w:val="24"/>
          <w:vertAlign w:val="superscript"/>
        </w:rPr>
        <w:t xml:space="preserve">3 </w:t>
      </w:r>
      <w:r w:rsidRPr="00513259">
        <w:rPr>
          <w:rFonts w:ascii="Arial" w:hAnsi="Arial" w:cs="Arial"/>
          <w:sz w:val="24"/>
          <w:szCs w:val="24"/>
        </w:rPr>
        <w:t>and regularization parameter λ=10</w:t>
      </w:r>
      <w:r w:rsidRPr="00513259">
        <w:rPr>
          <w:rFonts w:ascii="Arial" w:hAnsi="Arial" w:cs="Arial"/>
          <w:sz w:val="24"/>
          <w:szCs w:val="24"/>
          <w:vertAlign w:val="superscript"/>
        </w:rPr>
        <w:t>-2</w:t>
      </w:r>
    </w:p>
    <w:p w14:paraId="60834FE0" w14:textId="77777777" w:rsidR="00C7049E" w:rsidRDefault="00C7049E" w:rsidP="003E4239">
      <w:pPr>
        <w:spacing w:after="40"/>
        <w:rPr>
          <w:rFonts w:ascii="Arial" w:hAnsi="Arial" w:cs="Arial"/>
          <w:i/>
          <w:iCs/>
          <w:sz w:val="16"/>
          <w:szCs w:val="16"/>
          <w:u w:val="single"/>
        </w:rPr>
      </w:pPr>
    </w:p>
    <w:p w14:paraId="27CE8326" w14:textId="19D4184E" w:rsidR="003E4239" w:rsidRDefault="003E4239" w:rsidP="003E4239">
      <w:pPr>
        <w:spacing w:after="40"/>
        <w:rPr>
          <w:rFonts w:ascii="Arial" w:hAnsi="Arial" w:cs="Arial"/>
          <w:i/>
          <w:iCs/>
          <w:sz w:val="16"/>
          <w:szCs w:val="16"/>
          <w:u w:val="single"/>
        </w:rPr>
      </w:pPr>
      <w:r w:rsidRPr="002A7CCE">
        <w:rPr>
          <w:rFonts w:ascii="Arial" w:hAnsi="Arial" w:cs="Arial"/>
          <w:i/>
          <w:iCs/>
          <w:sz w:val="16"/>
          <w:szCs w:val="16"/>
          <w:u w:val="single"/>
        </w:rPr>
        <w:t>Code used to produce the plots (section 3.</w:t>
      </w:r>
      <w:r w:rsidR="00C43EED">
        <w:rPr>
          <w:rFonts w:ascii="Arial" w:hAnsi="Arial" w:cs="Arial"/>
          <w:i/>
          <w:iCs/>
          <w:sz w:val="16"/>
          <w:szCs w:val="16"/>
          <w:u w:val="single"/>
        </w:rPr>
        <w:t>3</w:t>
      </w:r>
      <w:r w:rsidR="00E138BB">
        <w:rPr>
          <w:rFonts w:ascii="Arial" w:hAnsi="Arial" w:cs="Arial"/>
          <w:i/>
          <w:iCs/>
          <w:sz w:val="16"/>
          <w:szCs w:val="16"/>
          <w:u w:val="single"/>
        </w:rPr>
        <w:t>.2</w:t>
      </w:r>
      <w:r w:rsidRPr="002A7CCE">
        <w:rPr>
          <w:rFonts w:ascii="Arial" w:hAnsi="Arial" w:cs="Arial"/>
          <w:i/>
          <w:iCs/>
          <w:sz w:val="16"/>
          <w:szCs w:val="16"/>
          <w:u w:val="single"/>
        </w:rPr>
        <w:t>):</w:t>
      </w:r>
    </w:p>
    <w:p w14:paraId="116015BE" w14:textId="77777777" w:rsidR="00B6422D" w:rsidRDefault="00B6422D" w:rsidP="003E4239">
      <w:pPr>
        <w:spacing w:after="40"/>
        <w:rPr>
          <w:rFonts w:ascii="Arial" w:hAnsi="Arial" w:cs="Arial"/>
          <w:i/>
          <w:iCs/>
          <w:sz w:val="16"/>
          <w:szCs w:val="16"/>
          <w:u w:val="single"/>
        </w:rPr>
      </w:pPr>
    </w:p>
    <w:p w14:paraId="51A1E952" w14:textId="77777777" w:rsidR="00B6422D" w:rsidRPr="00B6422D" w:rsidRDefault="00B6422D" w:rsidP="00B6422D">
      <w:pPr>
        <w:spacing w:after="0"/>
        <w:rPr>
          <w:rFonts w:ascii="Arial" w:hAnsi="Arial" w:cs="Arial"/>
          <w:i/>
          <w:iCs/>
          <w:sz w:val="16"/>
          <w:szCs w:val="16"/>
          <w:u w:val="single"/>
        </w:rPr>
      </w:pPr>
      <w:r w:rsidRPr="00B6422D">
        <w:rPr>
          <w:rFonts w:ascii="Arial" w:hAnsi="Arial" w:cs="Arial"/>
          <w:i/>
          <w:iCs/>
          <w:sz w:val="16"/>
          <w:szCs w:val="16"/>
          <w:u w:val="single"/>
        </w:rPr>
        <w:t>Grid search:</w:t>
      </w:r>
    </w:p>
    <w:p w14:paraId="4B80C448" w14:textId="6AA27EE2" w:rsidR="00B6422D" w:rsidRDefault="00B6422D" w:rsidP="00B6422D">
      <w:pPr>
        <w:spacing w:after="0"/>
        <w:rPr>
          <w:rFonts w:ascii="Arial" w:hAnsi="Arial" w:cs="Arial"/>
          <w:i/>
          <w:iCs/>
          <w:sz w:val="16"/>
          <w:szCs w:val="16"/>
        </w:rPr>
      </w:pPr>
      <w:r>
        <w:rPr>
          <w:rFonts w:ascii="Arial" w:hAnsi="Arial" w:cs="Arial"/>
          <w:i/>
          <w:iCs/>
          <w:sz w:val="16"/>
          <w:szCs w:val="16"/>
        </w:rPr>
        <w:t>BreastCancerData</w:t>
      </w:r>
      <w:r w:rsidRPr="00A358D7">
        <w:rPr>
          <w:rFonts w:ascii="Arial" w:hAnsi="Arial" w:cs="Arial"/>
          <w:i/>
          <w:iCs/>
          <w:sz w:val="16"/>
          <w:szCs w:val="16"/>
        </w:rPr>
        <w:t>_NN_</w:t>
      </w:r>
      <w:r>
        <w:rPr>
          <w:rFonts w:ascii="Arial" w:hAnsi="Arial" w:cs="Arial"/>
          <w:i/>
          <w:iCs/>
          <w:sz w:val="16"/>
          <w:szCs w:val="16"/>
        </w:rPr>
        <w:t>classification_leakyReLU_sigmoid.py</w:t>
      </w:r>
    </w:p>
    <w:p w14:paraId="231E30F7" w14:textId="2E16E363" w:rsidR="00B6422D" w:rsidRDefault="00B6422D" w:rsidP="00B6422D">
      <w:pPr>
        <w:spacing w:after="0"/>
        <w:rPr>
          <w:rFonts w:ascii="Arial" w:hAnsi="Arial" w:cs="Arial"/>
          <w:i/>
          <w:iCs/>
          <w:sz w:val="16"/>
          <w:szCs w:val="16"/>
        </w:rPr>
      </w:pPr>
      <w:r>
        <w:rPr>
          <w:rFonts w:ascii="Arial" w:hAnsi="Arial" w:cs="Arial"/>
          <w:i/>
          <w:iCs/>
          <w:sz w:val="16"/>
          <w:szCs w:val="16"/>
        </w:rPr>
        <w:t>BreastCancerData</w:t>
      </w:r>
      <w:r w:rsidRPr="00A358D7">
        <w:rPr>
          <w:rFonts w:ascii="Arial" w:hAnsi="Arial" w:cs="Arial"/>
          <w:i/>
          <w:iCs/>
          <w:sz w:val="16"/>
          <w:szCs w:val="16"/>
        </w:rPr>
        <w:t>_NN_</w:t>
      </w:r>
      <w:r>
        <w:rPr>
          <w:rFonts w:ascii="Arial" w:hAnsi="Arial" w:cs="Arial"/>
          <w:i/>
          <w:iCs/>
          <w:sz w:val="16"/>
          <w:szCs w:val="16"/>
        </w:rPr>
        <w:t>classification_leakyReLU_tanh.py</w:t>
      </w:r>
    </w:p>
    <w:p w14:paraId="584945ED" w14:textId="60B3023D" w:rsidR="00B6422D" w:rsidRDefault="00B6422D" w:rsidP="00B6422D">
      <w:pPr>
        <w:spacing w:after="0"/>
        <w:rPr>
          <w:rFonts w:ascii="Arial" w:hAnsi="Arial" w:cs="Arial"/>
          <w:i/>
          <w:iCs/>
          <w:sz w:val="16"/>
          <w:szCs w:val="16"/>
        </w:rPr>
      </w:pPr>
      <w:r>
        <w:rPr>
          <w:rFonts w:ascii="Arial" w:hAnsi="Arial" w:cs="Arial"/>
          <w:i/>
          <w:iCs/>
          <w:sz w:val="16"/>
          <w:szCs w:val="16"/>
        </w:rPr>
        <w:t>BreastCancerData</w:t>
      </w:r>
      <w:r w:rsidRPr="00A358D7">
        <w:rPr>
          <w:rFonts w:ascii="Arial" w:hAnsi="Arial" w:cs="Arial"/>
          <w:i/>
          <w:iCs/>
          <w:sz w:val="16"/>
          <w:szCs w:val="16"/>
        </w:rPr>
        <w:t>_NN_</w:t>
      </w:r>
      <w:r>
        <w:rPr>
          <w:rFonts w:ascii="Arial" w:hAnsi="Arial" w:cs="Arial"/>
          <w:i/>
          <w:iCs/>
          <w:sz w:val="16"/>
          <w:szCs w:val="16"/>
        </w:rPr>
        <w:t>classification_sigmoid_sigmoid.py</w:t>
      </w:r>
    </w:p>
    <w:p w14:paraId="388A0B0B" w14:textId="77777777" w:rsidR="003E4239" w:rsidRPr="002A7CCE" w:rsidRDefault="003E4239" w:rsidP="003E4239">
      <w:pPr>
        <w:spacing w:after="40"/>
        <w:rPr>
          <w:rFonts w:ascii="Arial" w:hAnsi="Arial" w:cs="Arial"/>
          <w:i/>
          <w:iCs/>
          <w:sz w:val="16"/>
          <w:szCs w:val="16"/>
          <w:u w:val="single"/>
        </w:rPr>
      </w:pPr>
    </w:p>
    <w:p w14:paraId="4E3D54AE" w14:textId="21E68702" w:rsidR="00272BB6" w:rsidRPr="00B6422D" w:rsidRDefault="003E4239" w:rsidP="003E4239">
      <w:pPr>
        <w:spacing w:after="0"/>
        <w:rPr>
          <w:rFonts w:ascii="Arial" w:hAnsi="Arial" w:cs="Arial"/>
          <w:i/>
          <w:iCs/>
          <w:sz w:val="16"/>
          <w:szCs w:val="16"/>
          <w:u w:val="single"/>
        </w:rPr>
      </w:pPr>
      <w:r w:rsidRPr="00B6422D">
        <w:rPr>
          <w:rFonts w:ascii="Arial" w:hAnsi="Arial" w:cs="Arial"/>
          <w:i/>
          <w:iCs/>
          <w:sz w:val="16"/>
          <w:szCs w:val="16"/>
          <w:u w:val="single"/>
        </w:rPr>
        <w:t>Neural Network class definition</w:t>
      </w:r>
      <w:r w:rsidR="00272BB6" w:rsidRPr="00B6422D">
        <w:rPr>
          <w:rFonts w:ascii="Arial" w:hAnsi="Arial" w:cs="Arial"/>
          <w:i/>
          <w:iCs/>
          <w:sz w:val="16"/>
          <w:szCs w:val="16"/>
          <w:u w:val="single"/>
        </w:rPr>
        <w:t>:</w:t>
      </w:r>
    </w:p>
    <w:p w14:paraId="175445DE" w14:textId="76023111" w:rsidR="003E4239" w:rsidRDefault="003E4239" w:rsidP="003E4239">
      <w:pPr>
        <w:spacing w:after="0"/>
        <w:rPr>
          <w:rFonts w:ascii="Arial" w:hAnsi="Arial" w:cs="Arial"/>
          <w:i/>
          <w:iCs/>
          <w:sz w:val="16"/>
          <w:szCs w:val="16"/>
        </w:rPr>
      </w:pPr>
      <w:r w:rsidRPr="00A358D7">
        <w:rPr>
          <w:rFonts w:ascii="Arial" w:hAnsi="Arial" w:cs="Arial"/>
          <w:i/>
          <w:iCs/>
          <w:sz w:val="16"/>
          <w:szCs w:val="16"/>
        </w:rPr>
        <w:t>NeuralNetwork_</w:t>
      </w:r>
      <w:r w:rsidR="00B6422D">
        <w:rPr>
          <w:rFonts w:ascii="Arial" w:hAnsi="Arial" w:cs="Arial"/>
          <w:i/>
          <w:iCs/>
          <w:sz w:val="16"/>
          <w:szCs w:val="16"/>
        </w:rPr>
        <w:t>classification</w:t>
      </w:r>
      <w:r>
        <w:rPr>
          <w:rFonts w:ascii="Arial" w:hAnsi="Arial" w:cs="Arial"/>
          <w:i/>
          <w:iCs/>
          <w:sz w:val="16"/>
          <w:szCs w:val="16"/>
        </w:rPr>
        <w:t>_sigmoid</w:t>
      </w:r>
      <w:r w:rsidR="00B6422D">
        <w:rPr>
          <w:rFonts w:ascii="Arial" w:hAnsi="Arial" w:cs="Arial"/>
          <w:i/>
          <w:iCs/>
          <w:sz w:val="16"/>
          <w:szCs w:val="16"/>
        </w:rPr>
        <w:t>_sigmoid</w:t>
      </w:r>
      <w:r>
        <w:rPr>
          <w:rFonts w:ascii="Arial" w:hAnsi="Arial" w:cs="Arial"/>
          <w:i/>
          <w:iCs/>
          <w:sz w:val="16"/>
          <w:szCs w:val="16"/>
        </w:rPr>
        <w:t>.py</w:t>
      </w:r>
    </w:p>
    <w:p w14:paraId="118EA583" w14:textId="6A7C8BB5" w:rsidR="00B6422D" w:rsidRDefault="00B6422D" w:rsidP="00B6422D">
      <w:pPr>
        <w:spacing w:after="0"/>
        <w:rPr>
          <w:rFonts w:ascii="Arial" w:hAnsi="Arial" w:cs="Arial"/>
          <w:i/>
          <w:iCs/>
          <w:sz w:val="16"/>
          <w:szCs w:val="16"/>
        </w:rPr>
      </w:pPr>
      <w:r w:rsidRPr="00A358D7">
        <w:rPr>
          <w:rFonts w:ascii="Arial" w:hAnsi="Arial" w:cs="Arial"/>
          <w:i/>
          <w:iCs/>
          <w:sz w:val="16"/>
          <w:szCs w:val="16"/>
        </w:rPr>
        <w:t>NeuralNetwork_</w:t>
      </w:r>
      <w:r>
        <w:rPr>
          <w:rFonts w:ascii="Arial" w:hAnsi="Arial" w:cs="Arial"/>
          <w:i/>
          <w:iCs/>
          <w:sz w:val="16"/>
          <w:szCs w:val="16"/>
        </w:rPr>
        <w:t>classification_leakyrelu_sigmoid.py</w:t>
      </w:r>
    </w:p>
    <w:p w14:paraId="2870434C" w14:textId="23A4746C" w:rsidR="00B6422D" w:rsidRDefault="00B6422D" w:rsidP="00B6422D">
      <w:pPr>
        <w:spacing w:after="0"/>
        <w:rPr>
          <w:rFonts w:ascii="Arial" w:hAnsi="Arial" w:cs="Arial"/>
          <w:i/>
          <w:iCs/>
          <w:sz w:val="16"/>
          <w:szCs w:val="16"/>
        </w:rPr>
      </w:pPr>
      <w:r w:rsidRPr="00A358D7">
        <w:rPr>
          <w:rFonts w:ascii="Arial" w:hAnsi="Arial" w:cs="Arial"/>
          <w:i/>
          <w:iCs/>
          <w:sz w:val="16"/>
          <w:szCs w:val="16"/>
        </w:rPr>
        <w:t>NeuralNetwork_</w:t>
      </w:r>
      <w:r>
        <w:rPr>
          <w:rFonts w:ascii="Arial" w:hAnsi="Arial" w:cs="Arial"/>
          <w:i/>
          <w:iCs/>
          <w:sz w:val="16"/>
          <w:szCs w:val="16"/>
        </w:rPr>
        <w:t>classification_leakyrelu_tanh.py</w:t>
      </w:r>
    </w:p>
    <w:p w14:paraId="75D270A1" w14:textId="34294869" w:rsidR="00B6422D" w:rsidRDefault="00B6422D" w:rsidP="00B6422D">
      <w:pPr>
        <w:spacing w:after="0"/>
        <w:rPr>
          <w:rFonts w:ascii="Arial" w:hAnsi="Arial" w:cs="Arial"/>
          <w:i/>
          <w:iCs/>
          <w:sz w:val="16"/>
          <w:szCs w:val="16"/>
        </w:rPr>
      </w:pPr>
      <w:r w:rsidRPr="00A358D7">
        <w:rPr>
          <w:rFonts w:ascii="Arial" w:hAnsi="Arial" w:cs="Arial"/>
          <w:i/>
          <w:iCs/>
          <w:sz w:val="16"/>
          <w:szCs w:val="16"/>
        </w:rPr>
        <w:t>NeuralNetwork_</w:t>
      </w:r>
      <w:r>
        <w:rPr>
          <w:rFonts w:ascii="Arial" w:hAnsi="Arial" w:cs="Arial"/>
          <w:i/>
          <w:iCs/>
          <w:sz w:val="16"/>
          <w:szCs w:val="16"/>
        </w:rPr>
        <w:t>classification_sigmoid_softmax.py</w:t>
      </w:r>
    </w:p>
    <w:p w14:paraId="0200E03C" w14:textId="77777777" w:rsidR="003E4239" w:rsidRPr="00A358D7" w:rsidRDefault="003E4239" w:rsidP="003E4239">
      <w:pPr>
        <w:spacing w:after="0"/>
        <w:rPr>
          <w:rFonts w:ascii="Arial" w:hAnsi="Arial" w:cs="Arial"/>
          <w:i/>
          <w:iCs/>
          <w:sz w:val="16"/>
          <w:szCs w:val="16"/>
        </w:rPr>
      </w:pPr>
    </w:p>
    <w:p w14:paraId="3368A284" w14:textId="77777777" w:rsidR="003E4239" w:rsidRPr="00A358D7" w:rsidRDefault="003E4239" w:rsidP="003E4239">
      <w:pPr>
        <w:rPr>
          <w:rFonts w:ascii="Arial" w:hAnsi="Arial" w:cs="Arial"/>
          <w:i/>
          <w:iCs/>
          <w:sz w:val="16"/>
          <w:szCs w:val="16"/>
        </w:rPr>
      </w:pPr>
    </w:p>
    <w:p w14:paraId="4509FA94" w14:textId="77777777" w:rsidR="008C362D" w:rsidRDefault="008C362D" w:rsidP="008C362D">
      <w:pPr>
        <w:jc w:val="both"/>
        <w:rPr>
          <w:rFonts w:ascii="Arial" w:hAnsi="Arial" w:cs="Arial"/>
          <w:sz w:val="24"/>
          <w:szCs w:val="24"/>
        </w:rPr>
        <w:sectPr w:rsidR="008C362D" w:rsidSect="00A10BF3">
          <w:pgSz w:w="12240" w:h="15840"/>
          <w:pgMar w:top="1440" w:right="1440" w:bottom="1440" w:left="1440" w:header="720" w:footer="720" w:gutter="0"/>
          <w:cols w:space="720"/>
          <w:titlePg/>
          <w:docGrid w:linePitch="360"/>
        </w:sectPr>
      </w:pPr>
    </w:p>
    <w:p w14:paraId="67E0CC9E" w14:textId="5D496298" w:rsidR="008C362D" w:rsidRPr="008C362D" w:rsidRDefault="00DF18DF" w:rsidP="00DF18DF">
      <w:pPr>
        <w:jc w:val="center"/>
        <w:rPr>
          <w:rFonts w:ascii="Arial" w:hAnsi="Arial" w:cs="Arial"/>
          <w:sz w:val="24"/>
          <w:szCs w:val="24"/>
        </w:rPr>
      </w:pPr>
      <w:r>
        <w:rPr>
          <w:rFonts w:ascii="Arial" w:hAnsi="Arial" w:cs="Arial"/>
          <w:noProof/>
          <w:sz w:val="24"/>
          <w:szCs w:val="24"/>
        </w:rPr>
        <w:lastRenderedPageBreak/>
        <w:drawing>
          <wp:inline distT="0" distB="0" distL="0" distR="0" wp14:anchorId="635846BF" wp14:editId="39548A37">
            <wp:extent cx="8327316" cy="5029200"/>
            <wp:effectExtent l="0" t="0" r="0" b="0"/>
            <wp:docPr id="20" name="Picture 20"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 Excel&#10;&#10;Description automatically generated"/>
                    <pic:cNvPicPr/>
                  </pic:nvPicPr>
                  <pic:blipFill rotWithShape="1">
                    <a:blip r:embed="rId30" cstate="print">
                      <a:extLst>
                        <a:ext uri="{28A0092B-C50C-407E-A947-70E740481C1C}">
                          <a14:useLocalDpi xmlns:a14="http://schemas.microsoft.com/office/drawing/2010/main" val="0"/>
                        </a:ext>
                      </a:extLst>
                    </a:blip>
                    <a:srcRect t="2415" r="5641"/>
                    <a:stretch/>
                  </pic:blipFill>
                  <pic:spPr bwMode="auto">
                    <a:xfrm>
                      <a:off x="0" y="0"/>
                      <a:ext cx="8327316" cy="5029200"/>
                    </a:xfrm>
                    <a:prstGeom prst="rect">
                      <a:avLst/>
                    </a:prstGeom>
                    <a:ln>
                      <a:noFill/>
                    </a:ln>
                    <a:extLst>
                      <a:ext uri="{53640926-AAD7-44D8-BBD7-CCE9431645EC}">
                        <a14:shadowObscured xmlns:a14="http://schemas.microsoft.com/office/drawing/2010/main"/>
                      </a:ext>
                    </a:extLst>
                  </pic:spPr>
                </pic:pic>
              </a:graphicData>
            </a:graphic>
          </wp:inline>
        </w:drawing>
      </w:r>
    </w:p>
    <w:p w14:paraId="055A238C" w14:textId="33F670CC" w:rsidR="008A4F24" w:rsidRDefault="00064404" w:rsidP="0076258A">
      <w:pPr>
        <w:jc w:val="both"/>
        <w:rPr>
          <w:rFonts w:ascii="Arial" w:hAnsi="Arial" w:cs="Arial"/>
          <w:sz w:val="20"/>
          <w:szCs w:val="20"/>
        </w:rPr>
      </w:pPr>
      <w:r w:rsidRPr="00064404">
        <w:rPr>
          <w:rFonts w:ascii="Arial" w:hAnsi="Arial" w:cs="Arial"/>
          <w:b/>
          <w:bCs/>
          <w:sz w:val="20"/>
          <w:szCs w:val="20"/>
        </w:rPr>
        <w:t>Fig. 1</w:t>
      </w:r>
      <w:r w:rsidR="0076258A">
        <w:rPr>
          <w:rFonts w:ascii="Arial" w:hAnsi="Arial" w:cs="Arial"/>
          <w:b/>
          <w:bCs/>
          <w:sz w:val="20"/>
          <w:szCs w:val="20"/>
        </w:rPr>
        <w:t>4</w:t>
      </w:r>
      <w:r w:rsidRPr="00064404">
        <w:rPr>
          <w:rFonts w:ascii="Arial" w:hAnsi="Arial" w:cs="Arial"/>
          <w:b/>
          <w:bCs/>
          <w:sz w:val="20"/>
          <w:szCs w:val="20"/>
        </w:rPr>
        <w:t xml:space="preserve">: </w:t>
      </w:r>
      <w:r w:rsidRPr="00064404">
        <w:rPr>
          <w:rFonts w:ascii="Arial" w:hAnsi="Arial" w:cs="Arial"/>
          <w:sz w:val="20"/>
          <w:szCs w:val="20"/>
        </w:rPr>
        <w:t xml:space="preserve">Grid search plot for the </w:t>
      </w:r>
      <w:r>
        <w:rPr>
          <w:rFonts w:ascii="Arial" w:hAnsi="Arial" w:cs="Arial"/>
          <w:sz w:val="20"/>
          <w:szCs w:val="20"/>
        </w:rPr>
        <w:t>Wisconsin Cancer data</w:t>
      </w:r>
      <w:r w:rsidRPr="00064404">
        <w:rPr>
          <w:rFonts w:ascii="Arial" w:hAnsi="Arial" w:cs="Arial"/>
          <w:sz w:val="20"/>
          <w:szCs w:val="20"/>
        </w:rPr>
        <w:t xml:space="preserve"> </w:t>
      </w:r>
      <w:r>
        <w:rPr>
          <w:rFonts w:ascii="Arial" w:hAnsi="Arial" w:cs="Arial"/>
          <w:sz w:val="20"/>
          <w:szCs w:val="20"/>
        </w:rPr>
        <w:t>classification</w:t>
      </w:r>
      <w:r w:rsidRPr="00064404">
        <w:rPr>
          <w:rFonts w:ascii="Arial" w:hAnsi="Arial" w:cs="Arial"/>
          <w:sz w:val="20"/>
          <w:szCs w:val="20"/>
        </w:rPr>
        <w:t xml:space="preserve"> task with learning rate and </w:t>
      </w:r>
      <w:r w:rsidR="00697710">
        <w:rPr>
          <w:rFonts w:ascii="Arial" w:hAnsi="Arial" w:cs="Arial"/>
          <w:sz w:val="20"/>
          <w:szCs w:val="20"/>
        </w:rPr>
        <w:t>regularization</w:t>
      </w:r>
      <w:r w:rsidRPr="00064404">
        <w:rPr>
          <w:rFonts w:ascii="Arial" w:hAnsi="Arial" w:cs="Arial"/>
          <w:sz w:val="20"/>
          <w:szCs w:val="20"/>
        </w:rPr>
        <w:t xml:space="preserve"> as hyperparameter</w:t>
      </w:r>
      <w:r w:rsidR="00697710">
        <w:rPr>
          <w:rFonts w:ascii="Arial" w:hAnsi="Arial" w:cs="Arial"/>
          <w:sz w:val="20"/>
          <w:szCs w:val="20"/>
        </w:rPr>
        <w:t>s</w:t>
      </w:r>
      <w:r w:rsidR="006C411E">
        <w:rPr>
          <w:rFonts w:ascii="Arial" w:hAnsi="Arial" w:cs="Arial"/>
          <w:sz w:val="20"/>
          <w:szCs w:val="20"/>
        </w:rPr>
        <w:t xml:space="preserve"> </w:t>
      </w:r>
      <w:r w:rsidR="0076258A">
        <w:rPr>
          <w:rFonts w:ascii="Arial" w:hAnsi="Arial" w:cs="Arial"/>
          <w:sz w:val="20"/>
          <w:szCs w:val="20"/>
        </w:rPr>
        <w:t xml:space="preserve">using a FFNN with a single hidden layer and 1 node </w:t>
      </w:r>
      <w:r w:rsidR="006C411E">
        <w:rPr>
          <w:rFonts w:ascii="Arial" w:hAnsi="Arial" w:cs="Arial"/>
          <w:sz w:val="20"/>
          <w:szCs w:val="20"/>
        </w:rPr>
        <w:t xml:space="preserve">(left) </w:t>
      </w:r>
      <w:r w:rsidR="0076258A">
        <w:rPr>
          <w:rFonts w:ascii="Arial" w:hAnsi="Arial" w:cs="Arial"/>
          <w:sz w:val="20"/>
          <w:szCs w:val="20"/>
        </w:rPr>
        <w:t>own</w:t>
      </w:r>
      <w:r w:rsidR="006C411E">
        <w:rPr>
          <w:rFonts w:ascii="Arial" w:hAnsi="Arial" w:cs="Arial"/>
          <w:sz w:val="20"/>
          <w:szCs w:val="20"/>
        </w:rPr>
        <w:t xml:space="preserve"> implementation (Right) Scikit-learn</w:t>
      </w:r>
      <w:r w:rsidR="00996D50">
        <w:rPr>
          <w:rFonts w:ascii="Arial" w:hAnsi="Arial" w:cs="Arial"/>
          <w:sz w:val="20"/>
          <w:szCs w:val="20"/>
        </w:rPr>
        <w:t xml:space="preserve"> </w:t>
      </w:r>
      <w:r w:rsidR="006C411E">
        <w:rPr>
          <w:rFonts w:ascii="Arial" w:hAnsi="Arial" w:cs="Arial"/>
          <w:sz w:val="20"/>
          <w:szCs w:val="20"/>
        </w:rPr>
        <w:t>implementation</w:t>
      </w:r>
    </w:p>
    <w:p w14:paraId="10521941" w14:textId="49AEE056" w:rsidR="00DF18DF" w:rsidRDefault="00DF18DF" w:rsidP="00DF18DF">
      <w:pPr>
        <w:jc w:val="center"/>
        <w:rPr>
          <w:rFonts w:ascii="Arial" w:hAnsi="Arial" w:cs="Arial"/>
          <w:sz w:val="20"/>
          <w:szCs w:val="20"/>
        </w:rPr>
      </w:pPr>
      <w:r>
        <w:rPr>
          <w:rFonts w:ascii="Arial" w:hAnsi="Arial" w:cs="Arial"/>
          <w:noProof/>
          <w:sz w:val="20"/>
          <w:szCs w:val="20"/>
        </w:rPr>
        <w:lastRenderedPageBreak/>
        <w:drawing>
          <wp:inline distT="0" distB="0" distL="0" distR="0" wp14:anchorId="54E12D6A" wp14:editId="45619556">
            <wp:extent cx="8332380" cy="5029200"/>
            <wp:effectExtent l="0" t="0" r="0" b="0"/>
            <wp:docPr id="21" name="Picture 21" descr="Graphical user interface, chart, application, table, Excel,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 application, table, Excel, treemap chart&#10;&#10;Description automatically generated"/>
                    <pic:cNvPicPr/>
                  </pic:nvPicPr>
                  <pic:blipFill rotWithShape="1">
                    <a:blip r:embed="rId31" cstate="print">
                      <a:extLst>
                        <a:ext uri="{28A0092B-C50C-407E-A947-70E740481C1C}">
                          <a14:useLocalDpi xmlns:a14="http://schemas.microsoft.com/office/drawing/2010/main" val="0"/>
                        </a:ext>
                      </a:extLst>
                    </a:blip>
                    <a:srcRect t="2627" r="5512"/>
                    <a:stretch/>
                  </pic:blipFill>
                  <pic:spPr bwMode="auto">
                    <a:xfrm>
                      <a:off x="0" y="0"/>
                      <a:ext cx="8332380" cy="5029200"/>
                    </a:xfrm>
                    <a:prstGeom prst="rect">
                      <a:avLst/>
                    </a:prstGeom>
                    <a:ln>
                      <a:noFill/>
                    </a:ln>
                    <a:extLst>
                      <a:ext uri="{53640926-AAD7-44D8-BBD7-CCE9431645EC}">
                        <a14:shadowObscured xmlns:a14="http://schemas.microsoft.com/office/drawing/2010/main"/>
                      </a:ext>
                    </a:extLst>
                  </pic:spPr>
                </pic:pic>
              </a:graphicData>
            </a:graphic>
          </wp:inline>
        </w:drawing>
      </w:r>
    </w:p>
    <w:p w14:paraId="2E922224" w14:textId="4BAAE413" w:rsidR="0076258A" w:rsidRDefault="002E1CFB" w:rsidP="0076258A">
      <w:pPr>
        <w:jc w:val="both"/>
        <w:rPr>
          <w:rFonts w:ascii="Arial" w:hAnsi="Arial" w:cs="Arial"/>
          <w:sz w:val="20"/>
          <w:szCs w:val="20"/>
        </w:rPr>
      </w:pPr>
      <w:r w:rsidRPr="00064404">
        <w:rPr>
          <w:rFonts w:ascii="Arial" w:hAnsi="Arial" w:cs="Arial"/>
          <w:b/>
          <w:bCs/>
          <w:sz w:val="20"/>
          <w:szCs w:val="20"/>
        </w:rPr>
        <w:t>Fig. 1</w:t>
      </w:r>
      <w:r w:rsidR="0076258A">
        <w:rPr>
          <w:rFonts w:ascii="Arial" w:hAnsi="Arial" w:cs="Arial"/>
          <w:b/>
          <w:bCs/>
          <w:sz w:val="20"/>
          <w:szCs w:val="20"/>
        </w:rPr>
        <w:t>5</w:t>
      </w:r>
      <w:r w:rsidRPr="00064404">
        <w:rPr>
          <w:rFonts w:ascii="Arial" w:hAnsi="Arial" w:cs="Arial"/>
          <w:b/>
          <w:bCs/>
          <w:sz w:val="20"/>
          <w:szCs w:val="20"/>
        </w:rPr>
        <w:t xml:space="preserve">: </w:t>
      </w:r>
      <w:r w:rsidR="0076258A" w:rsidRPr="00064404">
        <w:rPr>
          <w:rFonts w:ascii="Arial" w:hAnsi="Arial" w:cs="Arial"/>
          <w:sz w:val="20"/>
          <w:szCs w:val="20"/>
        </w:rPr>
        <w:t xml:space="preserve">Grid search plot for the </w:t>
      </w:r>
      <w:r w:rsidR="0076258A">
        <w:rPr>
          <w:rFonts w:ascii="Arial" w:hAnsi="Arial" w:cs="Arial"/>
          <w:sz w:val="20"/>
          <w:szCs w:val="20"/>
        </w:rPr>
        <w:t>Wisconsin Cancer data</w:t>
      </w:r>
      <w:r w:rsidR="0076258A" w:rsidRPr="00064404">
        <w:rPr>
          <w:rFonts w:ascii="Arial" w:hAnsi="Arial" w:cs="Arial"/>
          <w:sz w:val="20"/>
          <w:szCs w:val="20"/>
        </w:rPr>
        <w:t xml:space="preserve"> </w:t>
      </w:r>
      <w:r w:rsidR="0076258A">
        <w:rPr>
          <w:rFonts w:ascii="Arial" w:hAnsi="Arial" w:cs="Arial"/>
          <w:sz w:val="20"/>
          <w:szCs w:val="20"/>
        </w:rPr>
        <w:t>classification</w:t>
      </w:r>
      <w:r w:rsidR="0076258A" w:rsidRPr="00064404">
        <w:rPr>
          <w:rFonts w:ascii="Arial" w:hAnsi="Arial" w:cs="Arial"/>
          <w:sz w:val="20"/>
          <w:szCs w:val="20"/>
        </w:rPr>
        <w:t xml:space="preserve"> task with learning rate and </w:t>
      </w:r>
      <w:r w:rsidR="0076258A">
        <w:rPr>
          <w:rFonts w:ascii="Arial" w:hAnsi="Arial" w:cs="Arial"/>
          <w:sz w:val="20"/>
          <w:szCs w:val="20"/>
        </w:rPr>
        <w:t>regularization</w:t>
      </w:r>
      <w:r w:rsidR="0076258A" w:rsidRPr="00064404">
        <w:rPr>
          <w:rFonts w:ascii="Arial" w:hAnsi="Arial" w:cs="Arial"/>
          <w:sz w:val="20"/>
          <w:szCs w:val="20"/>
        </w:rPr>
        <w:t xml:space="preserve"> as hyperparameter</w:t>
      </w:r>
      <w:r w:rsidR="0076258A">
        <w:rPr>
          <w:rFonts w:ascii="Arial" w:hAnsi="Arial" w:cs="Arial"/>
          <w:sz w:val="20"/>
          <w:szCs w:val="20"/>
        </w:rPr>
        <w:t>s using a FFNN with a single hidden layer and 4 nodes (left) own implementation (Right) Scikit-learn implementation</w:t>
      </w:r>
    </w:p>
    <w:p w14:paraId="75FC92F4" w14:textId="5D2C0A4E" w:rsidR="00DF18DF" w:rsidRDefault="00DF18DF" w:rsidP="00DF18DF">
      <w:pPr>
        <w:jc w:val="center"/>
        <w:rPr>
          <w:rFonts w:ascii="Arial" w:hAnsi="Arial" w:cs="Arial"/>
          <w:sz w:val="20"/>
          <w:szCs w:val="20"/>
        </w:rPr>
      </w:pPr>
      <w:r>
        <w:rPr>
          <w:rFonts w:ascii="Arial" w:hAnsi="Arial" w:cs="Arial"/>
          <w:noProof/>
          <w:sz w:val="20"/>
          <w:szCs w:val="20"/>
        </w:rPr>
        <w:lastRenderedPageBreak/>
        <w:drawing>
          <wp:inline distT="0" distB="0" distL="0" distR="0" wp14:anchorId="7D943E4E" wp14:editId="32CF85A8">
            <wp:extent cx="8230742" cy="4846320"/>
            <wp:effectExtent l="0" t="0" r="0" b="0"/>
            <wp:docPr id="22" name="Picture 22" descr="Graphical user interface, application, table, Excel,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 Excel, treemap chart&#10;&#10;Description automatically generated"/>
                    <pic:cNvPicPr/>
                  </pic:nvPicPr>
                  <pic:blipFill rotWithShape="1">
                    <a:blip r:embed="rId32" cstate="print">
                      <a:extLst>
                        <a:ext uri="{28A0092B-C50C-407E-A947-70E740481C1C}">
                          <a14:useLocalDpi xmlns:a14="http://schemas.microsoft.com/office/drawing/2010/main" val="0"/>
                        </a:ext>
                      </a:extLst>
                    </a:blip>
                    <a:srcRect t="2910" r="5555"/>
                    <a:stretch/>
                  </pic:blipFill>
                  <pic:spPr bwMode="auto">
                    <a:xfrm>
                      <a:off x="0" y="0"/>
                      <a:ext cx="8230742" cy="4846320"/>
                    </a:xfrm>
                    <a:prstGeom prst="rect">
                      <a:avLst/>
                    </a:prstGeom>
                    <a:ln>
                      <a:noFill/>
                    </a:ln>
                    <a:extLst>
                      <a:ext uri="{53640926-AAD7-44D8-BBD7-CCE9431645EC}">
                        <a14:shadowObscured xmlns:a14="http://schemas.microsoft.com/office/drawing/2010/main"/>
                      </a:ext>
                    </a:extLst>
                  </pic:spPr>
                </pic:pic>
              </a:graphicData>
            </a:graphic>
          </wp:inline>
        </w:drawing>
      </w:r>
    </w:p>
    <w:p w14:paraId="29AEB6CD" w14:textId="5E473ADF" w:rsidR="00B04A69" w:rsidRDefault="00B04A69" w:rsidP="00064404">
      <w:pPr>
        <w:rPr>
          <w:rFonts w:ascii="Arial" w:hAnsi="Arial" w:cs="Arial"/>
          <w:sz w:val="20"/>
          <w:szCs w:val="20"/>
        </w:rPr>
      </w:pPr>
      <w:r w:rsidRPr="00064404">
        <w:rPr>
          <w:rFonts w:ascii="Arial" w:hAnsi="Arial" w:cs="Arial"/>
          <w:b/>
          <w:bCs/>
          <w:sz w:val="20"/>
          <w:szCs w:val="20"/>
        </w:rPr>
        <w:t>Fig. 1</w:t>
      </w:r>
      <w:r w:rsidR="0076258A">
        <w:rPr>
          <w:rFonts w:ascii="Arial" w:hAnsi="Arial" w:cs="Arial"/>
          <w:b/>
          <w:bCs/>
          <w:sz w:val="20"/>
          <w:szCs w:val="20"/>
        </w:rPr>
        <w:t>6</w:t>
      </w:r>
      <w:r w:rsidRPr="00064404">
        <w:rPr>
          <w:rFonts w:ascii="Arial" w:hAnsi="Arial" w:cs="Arial"/>
          <w:b/>
          <w:bCs/>
          <w:sz w:val="20"/>
          <w:szCs w:val="20"/>
        </w:rPr>
        <w:t xml:space="preserve">: </w:t>
      </w:r>
      <w:r w:rsidR="0076258A" w:rsidRPr="00064404">
        <w:rPr>
          <w:rFonts w:ascii="Arial" w:hAnsi="Arial" w:cs="Arial"/>
          <w:sz w:val="20"/>
          <w:szCs w:val="20"/>
        </w:rPr>
        <w:t xml:space="preserve">Grid search plot for the </w:t>
      </w:r>
      <w:r w:rsidR="0076258A">
        <w:rPr>
          <w:rFonts w:ascii="Arial" w:hAnsi="Arial" w:cs="Arial"/>
          <w:sz w:val="20"/>
          <w:szCs w:val="20"/>
        </w:rPr>
        <w:t>Wisconsin Cancer data</w:t>
      </w:r>
      <w:r w:rsidR="0076258A" w:rsidRPr="00064404">
        <w:rPr>
          <w:rFonts w:ascii="Arial" w:hAnsi="Arial" w:cs="Arial"/>
          <w:sz w:val="20"/>
          <w:szCs w:val="20"/>
        </w:rPr>
        <w:t xml:space="preserve"> </w:t>
      </w:r>
      <w:r w:rsidR="0076258A">
        <w:rPr>
          <w:rFonts w:ascii="Arial" w:hAnsi="Arial" w:cs="Arial"/>
          <w:sz w:val="20"/>
          <w:szCs w:val="20"/>
        </w:rPr>
        <w:t>classification</w:t>
      </w:r>
      <w:r w:rsidR="0076258A" w:rsidRPr="00064404">
        <w:rPr>
          <w:rFonts w:ascii="Arial" w:hAnsi="Arial" w:cs="Arial"/>
          <w:sz w:val="20"/>
          <w:szCs w:val="20"/>
        </w:rPr>
        <w:t xml:space="preserve"> task with learning rate and </w:t>
      </w:r>
      <w:r w:rsidR="0076258A">
        <w:rPr>
          <w:rFonts w:ascii="Arial" w:hAnsi="Arial" w:cs="Arial"/>
          <w:sz w:val="20"/>
          <w:szCs w:val="20"/>
        </w:rPr>
        <w:t>regularization</w:t>
      </w:r>
      <w:r w:rsidR="0076258A" w:rsidRPr="00064404">
        <w:rPr>
          <w:rFonts w:ascii="Arial" w:hAnsi="Arial" w:cs="Arial"/>
          <w:sz w:val="20"/>
          <w:szCs w:val="20"/>
        </w:rPr>
        <w:t xml:space="preserve"> as hyperparameter</w:t>
      </w:r>
      <w:r w:rsidR="0076258A">
        <w:rPr>
          <w:rFonts w:ascii="Arial" w:hAnsi="Arial" w:cs="Arial"/>
          <w:sz w:val="20"/>
          <w:szCs w:val="20"/>
        </w:rPr>
        <w:t>s using a FFNN with a single hidden layer and 50 nodes (left) own implementation (Right) Scikit-learn implementation</w:t>
      </w:r>
      <w:r>
        <w:rPr>
          <w:rFonts w:ascii="Arial" w:hAnsi="Arial" w:cs="Arial"/>
          <w:sz w:val="20"/>
          <w:szCs w:val="20"/>
        </w:rPr>
        <w:t>.</w:t>
      </w:r>
    </w:p>
    <w:p w14:paraId="6DAA69BB" w14:textId="4EA7ECA2" w:rsidR="00DF18DF" w:rsidRDefault="00DF18DF" w:rsidP="00DF18DF">
      <w:pPr>
        <w:jc w:val="center"/>
        <w:rPr>
          <w:rFonts w:ascii="Arial" w:hAnsi="Arial" w:cs="Arial"/>
          <w:sz w:val="20"/>
          <w:szCs w:val="20"/>
        </w:rPr>
      </w:pPr>
      <w:r>
        <w:rPr>
          <w:rFonts w:ascii="Arial" w:hAnsi="Arial" w:cs="Arial"/>
          <w:noProof/>
          <w:sz w:val="20"/>
          <w:szCs w:val="20"/>
        </w:rPr>
        <w:lastRenderedPageBreak/>
        <w:drawing>
          <wp:inline distT="0" distB="0" distL="0" distR="0" wp14:anchorId="1B2DF0B3" wp14:editId="698EB7FC">
            <wp:extent cx="8055326" cy="4754880"/>
            <wp:effectExtent l="0" t="0" r="3175" b="7620"/>
            <wp:docPr id="23" name="Picture 23" descr="Graphical user interface, chart, application, table, Excel,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 application, table, Excel, treemap chart&#10;&#10;Description automatically generated"/>
                    <pic:cNvPicPr/>
                  </pic:nvPicPr>
                  <pic:blipFill rotWithShape="1">
                    <a:blip r:embed="rId33" cstate="print">
                      <a:extLst>
                        <a:ext uri="{28A0092B-C50C-407E-A947-70E740481C1C}">
                          <a14:useLocalDpi xmlns:a14="http://schemas.microsoft.com/office/drawing/2010/main" val="0"/>
                        </a:ext>
                      </a:extLst>
                    </a:blip>
                    <a:srcRect t="2431" r="5555"/>
                    <a:stretch/>
                  </pic:blipFill>
                  <pic:spPr bwMode="auto">
                    <a:xfrm>
                      <a:off x="0" y="0"/>
                      <a:ext cx="8055326" cy="4754880"/>
                    </a:xfrm>
                    <a:prstGeom prst="rect">
                      <a:avLst/>
                    </a:prstGeom>
                    <a:ln>
                      <a:noFill/>
                    </a:ln>
                    <a:extLst>
                      <a:ext uri="{53640926-AAD7-44D8-BBD7-CCE9431645EC}">
                        <a14:shadowObscured xmlns:a14="http://schemas.microsoft.com/office/drawing/2010/main"/>
                      </a:ext>
                    </a:extLst>
                  </pic:spPr>
                </pic:pic>
              </a:graphicData>
            </a:graphic>
          </wp:inline>
        </w:drawing>
      </w:r>
    </w:p>
    <w:p w14:paraId="02BBD734" w14:textId="23352487" w:rsidR="008B699B" w:rsidRDefault="008B699B" w:rsidP="008B699B">
      <w:pPr>
        <w:rPr>
          <w:rFonts w:ascii="Arial" w:hAnsi="Arial" w:cs="Arial"/>
          <w:sz w:val="20"/>
          <w:szCs w:val="20"/>
        </w:rPr>
      </w:pPr>
      <w:r w:rsidRPr="00064404">
        <w:rPr>
          <w:rFonts w:ascii="Arial" w:hAnsi="Arial" w:cs="Arial"/>
          <w:b/>
          <w:bCs/>
          <w:sz w:val="20"/>
          <w:szCs w:val="20"/>
        </w:rPr>
        <w:t>Fig. 1</w:t>
      </w:r>
      <w:r>
        <w:rPr>
          <w:rFonts w:ascii="Arial" w:hAnsi="Arial" w:cs="Arial"/>
          <w:b/>
          <w:bCs/>
          <w:sz w:val="20"/>
          <w:szCs w:val="20"/>
        </w:rPr>
        <w:t>7</w:t>
      </w:r>
      <w:r w:rsidRPr="00064404">
        <w:rPr>
          <w:rFonts w:ascii="Arial" w:hAnsi="Arial" w:cs="Arial"/>
          <w:b/>
          <w:bCs/>
          <w:sz w:val="20"/>
          <w:szCs w:val="20"/>
        </w:rPr>
        <w:t xml:space="preserve">: </w:t>
      </w:r>
      <w:r w:rsidRPr="00064404">
        <w:rPr>
          <w:rFonts w:ascii="Arial" w:hAnsi="Arial" w:cs="Arial"/>
          <w:sz w:val="20"/>
          <w:szCs w:val="20"/>
        </w:rPr>
        <w:t xml:space="preserve">Grid search plot for the </w:t>
      </w:r>
      <w:r>
        <w:rPr>
          <w:rFonts w:ascii="Arial" w:hAnsi="Arial" w:cs="Arial"/>
          <w:sz w:val="20"/>
          <w:szCs w:val="20"/>
        </w:rPr>
        <w:t>Wisconsin Cancer data</w:t>
      </w:r>
      <w:r w:rsidRPr="00064404">
        <w:rPr>
          <w:rFonts w:ascii="Arial" w:hAnsi="Arial" w:cs="Arial"/>
          <w:sz w:val="20"/>
          <w:szCs w:val="20"/>
        </w:rPr>
        <w:t xml:space="preserve"> </w:t>
      </w:r>
      <w:r>
        <w:rPr>
          <w:rFonts w:ascii="Arial" w:hAnsi="Arial" w:cs="Arial"/>
          <w:sz w:val="20"/>
          <w:szCs w:val="20"/>
        </w:rPr>
        <w:t>classification</w:t>
      </w:r>
      <w:r w:rsidRPr="00064404">
        <w:rPr>
          <w:rFonts w:ascii="Arial" w:hAnsi="Arial" w:cs="Arial"/>
          <w:sz w:val="20"/>
          <w:szCs w:val="20"/>
        </w:rPr>
        <w:t xml:space="preserve"> task with learning rate and </w:t>
      </w:r>
      <w:r>
        <w:rPr>
          <w:rFonts w:ascii="Arial" w:hAnsi="Arial" w:cs="Arial"/>
          <w:sz w:val="20"/>
          <w:szCs w:val="20"/>
        </w:rPr>
        <w:t>regularization</w:t>
      </w:r>
      <w:r w:rsidRPr="00064404">
        <w:rPr>
          <w:rFonts w:ascii="Arial" w:hAnsi="Arial" w:cs="Arial"/>
          <w:sz w:val="20"/>
          <w:szCs w:val="20"/>
        </w:rPr>
        <w:t xml:space="preserve"> as hyperparameter</w:t>
      </w:r>
      <w:r>
        <w:rPr>
          <w:rFonts w:ascii="Arial" w:hAnsi="Arial" w:cs="Arial"/>
          <w:sz w:val="20"/>
          <w:szCs w:val="20"/>
        </w:rPr>
        <w:t>s using a FFNN with 4 hidden layers containing 4 nodes each (left) own implementation (Right) Scikit-learn implementation.</w:t>
      </w:r>
    </w:p>
    <w:p w14:paraId="48C70AB0" w14:textId="5527CE62" w:rsidR="00DF18DF" w:rsidRDefault="00DF18DF" w:rsidP="00DF18DF">
      <w:pPr>
        <w:jc w:val="center"/>
        <w:rPr>
          <w:rFonts w:ascii="Arial" w:hAnsi="Arial" w:cs="Arial"/>
          <w:sz w:val="20"/>
          <w:szCs w:val="20"/>
        </w:rPr>
      </w:pPr>
      <w:r>
        <w:rPr>
          <w:rFonts w:ascii="Arial" w:hAnsi="Arial" w:cs="Arial"/>
          <w:noProof/>
          <w:sz w:val="20"/>
          <w:szCs w:val="20"/>
        </w:rPr>
        <w:lastRenderedPageBreak/>
        <w:drawing>
          <wp:inline distT="0" distB="0" distL="0" distR="0" wp14:anchorId="7325564C" wp14:editId="1764882A">
            <wp:extent cx="8162363" cy="4846320"/>
            <wp:effectExtent l="0" t="0" r="0" b="0"/>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pic:nvPicPr>
                  <pic:blipFill rotWithShape="1">
                    <a:blip r:embed="rId34" cstate="print">
                      <a:extLst>
                        <a:ext uri="{28A0092B-C50C-407E-A947-70E740481C1C}">
                          <a14:useLocalDpi xmlns:a14="http://schemas.microsoft.com/office/drawing/2010/main" val="0"/>
                        </a:ext>
                      </a:extLst>
                    </a:blip>
                    <a:srcRect t="2405" r="5093"/>
                    <a:stretch/>
                  </pic:blipFill>
                  <pic:spPr bwMode="auto">
                    <a:xfrm>
                      <a:off x="0" y="0"/>
                      <a:ext cx="8162363" cy="4846320"/>
                    </a:xfrm>
                    <a:prstGeom prst="rect">
                      <a:avLst/>
                    </a:prstGeom>
                    <a:ln>
                      <a:noFill/>
                    </a:ln>
                    <a:extLst>
                      <a:ext uri="{53640926-AAD7-44D8-BBD7-CCE9431645EC}">
                        <a14:shadowObscured xmlns:a14="http://schemas.microsoft.com/office/drawing/2010/main"/>
                      </a:ext>
                    </a:extLst>
                  </pic:spPr>
                </pic:pic>
              </a:graphicData>
            </a:graphic>
          </wp:inline>
        </w:drawing>
      </w:r>
    </w:p>
    <w:p w14:paraId="5C4B5997" w14:textId="06C8646A" w:rsidR="008B699B" w:rsidRDefault="008B699B" w:rsidP="008B699B">
      <w:pPr>
        <w:rPr>
          <w:rFonts w:ascii="Arial" w:hAnsi="Arial" w:cs="Arial"/>
          <w:sz w:val="20"/>
          <w:szCs w:val="20"/>
        </w:rPr>
      </w:pPr>
      <w:r w:rsidRPr="00064404">
        <w:rPr>
          <w:rFonts w:ascii="Arial" w:hAnsi="Arial" w:cs="Arial"/>
          <w:b/>
          <w:bCs/>
          <w:sz w:val="20"/>
          <w:szCs w:val="20"/>
        </w:rPr>
        <w:t>Fig. 1</w:t>
      </w:r>
      <w:r>
        <w:rPr>
          <w:rFonts w:ascii="Arial" w:hAnsi="Arial" w:cs="Arial"/>
          <w:b/>
          <w:bCs/>
          <w:sz w:val="20"/>
          <w:szCs w:val="20"/>
        </w:rPr>
        <w:t>8</w:t>
      </w:r>
      <w:r w:rsidRPr="00064404">
        <w:rPr>
          <w:rFonts w:ascii="Arial" w:hAnsi="Arial" w:cs="Arial"/>
          <w:b/>
          <w:bCs/>
          <w:sz w:val="20"/>
          <w:szCs w:val="20"/>
        </w:rPr>
        <w:t xml:space="preserve">: </w:t>
      </w:r>
      <w:r w:rsidRPr="00064404">
        <w:rPr>
          <w:rFonts w:ascii="Arial" w:hAnsi="Arial" w:cs="Arial"/>
          <w:sz w:val="20"/>
          <w:szCs w:val="20"/>
        </w:rPr>
        <w:t xml:space="preserve">Grid search plot for the </w:t>
      </w:r>
      <w:r>
        <w:rPr>
          <w:rFonts w:ascii="Arial" w:hAnsi="Arial" w:cs="Arial"/>
          <w:sz w:val="20"/>
          <w:szCs w:val="20"/>
        </w:rPr>
        <w:t>Wisconsin Cancer data</w:t>
      </w:r>
      <w:r w:rsidRPr="00064404">
        <w:rPr>
          <w:rFonts w:ascii="Arial" w:hAnsi="Arial" w:cs="Arial"/>
          <w:sz w:val="20"/>
          <w:szCs w:val="20"/>
        </w:rPr>
        <w:t xml:space="preserve"> </w:t>
      </w:r>
      <w:r>
        <w:rPr>
          <w:rFonts w:ascii="Arial" w:hAnsi="Arial" w:cs="Arial"/>
          <w:sz w:val="20"/>
          <w:szCs w:val="20"/>
        </w:rPr>
        <w:t>classification</w:t>
      </w:r>
      <w:r w:rsidRPr="00064404">
        <w:rPr>
          <w:rFonts w:ascii="Arial" w:hAnsi="Arial" w:cs="Arial"/>
          <w:sz w:val="20"/>
          <w:szCs w:val="20"/>
        </w:rPr>
        <w:t xml:space="preserve"> task with learning rate and </w:t>
      </w:r>
      <w:r>
        <w:rPr>
          <w:rFonts w:ascii="Arial" w:hAnsi="Arial" w:cs="Arial"/>
          <w:sz w:val="20"/>
          <w:szCs w:val="20"/>
        </w:rPr>
        <w:t>regularization</w:t>
      </w:r>
      <w:r w:rsidRPr="00064404">
        <w:rPr>
          <w:rFonts w:ascii="Arial" w:hAnsi="Arial" w:cs="Arial"/>
          <w:sz w:val="20"/>
          <w:szCs w:val="20"/>
        </w:rPr>
        <w:t xml:space="preserve"> as hyperparameter</w:t>
      </w:r>
      <w:r>
        <w:rPr>
          <w:rFonts w:ascii="Arial" w:hAnsi="Arial" w:cs="Arial"/>
          <w:sz w:val="20"/>
          <w:szCs w:val="20"/>
        </w:rPr>
        <w:t>s using a FFNN with 10 hidden layers containing 4 nodes each (left) own implementation (Right) Scikit-learn implementation.</w:t>
      </w:r>
    </w:p>
    <w:p w14:paraId="50C0EFFA" w14:textId="1F1066FD" w:rsidR="00DF18DF" w:rsidRDefault="00DF18DF" w:rsidP="00DF18DF">
      <w:pPr>
        <w:jc w:val="center"/>
        <w:rPr>
          <w:rFonts w:ascii="Arial" w:hAnsi="Arial" w:cs="Arial"/>
          <w:sz w:val="20"/>
          <w:szCs w:val="20"/>
        </w:rPr>
      </w:pPr>
      <w:r>
        <w:rPr>
          <w:rFonts w:ascii="Arial" w:hAnsi="Arial" w:cs="Arial"/>
          <w:noProof/>
          <w:sz w:val="20"/>
          <w:szCs w:val="20"/>
        </w:rPr>
        <w:lastRenderedPageBreak/>
        <w:drawing>
          <wp:inline distT="0" distB="0" distL="0" distR="0" wp14:anchorId="534BBDBE" wp14:editId="76D1F904">
            <wp:extent cx="8978900" cy="3969145"/>
            <wp:effectExtent l="0" t="0" r="0" b="0"/>
            <wp:docPr id="25" name="Picture 25" descr="Chart, table, calendar,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table, calendar, treemap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995370" cy="3976426"/>
                    </a:xfrm>
                    <a:prstGeom prst="rect">
                      <a:avLst/>
                    </a:prstGeom>
                  </pic:spPr>
                </pic:pic>
              </a:graphicData>
            </a:graphic>
          </wp:inline>
        </w:drawing>
      </w:r>
    </w:p>
    <w:p w14:paraId="2FCD2A31" w14:textId="2ECBB036" w:rsidR="008C362D" w:rsidRDefault="008B699B" w:rsidP="00064404">
      <w:pPr>
        <w:rPr>
          <w:rFonts w:ascii="Arial" w:hAnsi="Arial" w:cs="Arial"/>
          <w:sz w:val="20"/>
          <w:szCs w:val="20"/>
        </w:rPr>
        <w:sectPr w:rsidR="008C362D" w:rsidSect="00A10BF3">
          <w:pgSz w:w="15840" w:h="12240" w:orient="landscape"/>
          <w:pgMar w:top="1440" w:right="1440" w:bottom="1440" w:left="1440" w:header="720" w:footer="720" w:gutter="0"/>
          <w:cols w:space="720"/>
          <w:titlePg/>
          <w:docGrid w:linePitch="360"/>
        </w:sectPr>
      </w:pPr>
      <w:r w:rsidRPr="00064404">
        <w:rPr>
          <w:rFonts w:ascii="Arial" w:hAnsi="Arial" w:cs="Arial"/>
          <w:b/>
          <w:bCs/>
          <w:sz w:val="20"/>
          <w:szCs w:val="20"/>
        </w:rPr>
        <w:t>Fig. 1</w:t>
      </w:r>
      <w:r>
        <w:rPr>
          <w:rFonts w:ascii="Arial" w:hAnsi="Arial" w:cs="Arial"/>
          <w:b/>
          <w:bCs/>
          <w:sz w:val="20"/>
          <w:szCs w:val="20"/>
        </w:rPr>
        <w:t>9</w:t>
      </w:r>
      <w:r w:rsidRPr="00064404">
        <w:rPr>
          <w:rFonts w:ascii="Arial" w:hAnsi="Arial" w:cs="Arial"/>
          <w:b/>
          <w:bCs/>
          <w:sz w:val="20"/>
          <w:szCs w:val="20"/>
        </w:rPr>
        <w:t xml:space="preserve">: </w:t>
      </w:r>
      <w:r w:rsidRPr="00064404">
        <w:rPr>
          <w:rFonts w:ascii="Arial" w:hAnsi="Arial" w:cs="Arial"/>
          <w:sz w:val="20"/>
          <w:szCs w:val="20"/>
        </w:rPr>
        <w:t xml:space="preserve">Grid search plot for the </w:t>
      </w:r>
      <w:r>
        <w:rPr>
          <w:rFonts w:ascii="Arial" w:hAnsi="Arial" w:cs="Arial"/>
          <w:sz w:val="20"/>
          <w:szCs w:val="20"/>
        </w:rPr>
        <w:t>Wisconsin Cancer data</w:t>
      </w:r>
      <w:r w:rsidRPr="00064404">
        <w:rPr>
          <w:rFonts w:ascii="Arial" w:hAnsi="Arial" w:cs="Arial"/>
          <w:sz w:val="20"/>
          <w:szCs w:val="20"/>
        </w:rPr>
        <w:t xml:space="preserve"> </w:t>
      </w:r>
      <w:r>
        <w:rPr>
          <w:rFonts w:ascii="Arial" w:hAnsi="Arial" w:cs="Arial"/>
          <w:sz w:val="20"/>
          <w:szCs w:val="20"/>
        </w:rPr>
        <w:t>classification</w:t>
      </w:r>
      <w:r w:rsidRPr="00064404">
        <w:rPr>
          <w:rFonts w:ascii="Arial" w:hAnsi="Arial" w:cs="Arial"/>
          <w:sz w:val="20"/>
          <w:szCs w:val="20"/>
        </w:rPr>
        <w:t xml:space="preserve"> task with learning rate and </w:t>
      </w:r>
      <w:r>
        <w:rPr>
          <w:rFonts w:ascii="Arial" w:hAnsi="Arial" w:cs="Arial"/>
          <w:sz w:val="20"/>
          <w:szCs w:val="20"/>
        </w:rPr>
        <w:t>regularization</w:t>
      </w:r>
      <w:r w:rsidRPr="00064404">
        <w:rPr>
          <w:rFonts w:ascii="Arial" w:hAnsi="Arial" w:cs="Arial"/>
          <w:sz w:val="20"/>
          <w:szCs w:val="20"/>
        </w:rPr>
        <w:t xml:space="preserve"> as hyperparameter</w:t>
      </w:r>
      <w:r>
        <w:rPr>
          <w:rFonts w:ascii="Arial" w:hAnsi="Arial" w:cs="Arial"/>
          <w:sz w:val="20"/>
          <w:szCs w:val="20"/>
        </w:rPr>
        <w:t xml:space="preserve">s using a FFNN with 4 hidden layers containing 4 nodes each using (left) sigmoid as activation function for both hidden and output layers (middle) Leaky </w:t>
      </w:r>
      <w:proofErr w:type="spellStart"/>
      <w:r>
        <w:rPr>
          <w:rFonts w:ascii="Arial" w:hAnsi="Arial" w:cs="Arial"/>
          <w:sz w:val="20"/>
          <w:szCs w:val="20"/>
        </w:rPr>
        <w:t>ReLU</w:t>
      </w:r>
      <w:proofErr w:type="spellEnd"/>
      <w:r>
        <w:rPr>
          <w:rFonts w:ascii="Arial" w:hAnsi="Arial" w:cs="Arial"/>
          <w:sz w:val="20"/>
          <w:szCs w:val="20"/>
        </w:rPr>
        <w:t xml:space="preserve"> as activation function for the hidden layers and Sigmoid for the output layer (right) Leaky </w:t>
      </w:r>
      <w:proofErr w:type="spellStart"/>
      <w:r>
        <w:rPr>
          <w:rFonts w:ascii="Arial" w:hAnsi="Arial" w:cs="Arial"/>
          <w:sz w:val="20"/>
          <w:szCs w:val="20"/>
        </w:rPr>
        <w:t>ReLU</w:t>
      </w:r>
      <w:proofErr w:type="spellEnd"/>
      <w:r>
        <w:rPr>
          <w:rFonts w:ascii="Arial" w:hAnsi="Arial" w:cs="Arial"/>
          <w:sz w:val="20"/>
          <w:szCs w:val="20"/>
        </w:rPr>
        <w:t xml:space="preserve"> as activation function for hidden layers and tanh for the output lay</w:t>
      </w:r>
    </w:p>
    <w:p w14:paraId="0E4DE824" w14:textId="570348CE" w:rsidR="008A4F24" w:rsidRPr="0098466B" w:rsidRDefault="008A4F24" w:rsidP="00CD23FD">
      <w:pPr>
        <w:pStyle w:val="ListParagraph"/>
        <w:numPr>
          <w:ilvl w:val="1"/>
          <w:numId w:val="18"/>
        </w:numPr>
        <w:jc w:val="both"/>
        <w:rPr>
          <w:rFonts w:ascii="Arial" w:hAnsi="Arial" w:cs="Arial"/>
          <w:sz w:val="24"/>
          <w:szCs w:val="24"/>
          <w:u w:val="single"/>
        </w:rPr>
      </w:pPr>
      <w:r w:rsidRPr="0098466B">
        <w:rPr>
          <w:rFonts w:ascii="Arial" w:hAnsi="Arial" w:cs="Arial"/>
          <w:sz w:val="24"/>
          <w:szCs w:val="24"/>
          <w:u w:val="single"/>
        </w:rPr>
        <w:lastRenderedPageBreak/>
        <w:t>Logistic regression</w:t>
      </w:r>
    </w:p>
    <w:p w14:paraId="340CE373" w14:textId="12F013C6" w:rsidR="002C4AA5" w:rsidRDefault="00C463BE" w:rsidP="002C4AA5">
      <w:pPr>
        <w:jc w:val="both"/>
        <w:rPr>
          <w:rFonts w:ascii="Arial" w:hAnsi="Arial" w:cs="Arial"/>
          <w:sz w:val="24"/>
          <w:szCs w:val="24"/>
        </w:rPr>
      </w:pPr>
      <w:r>
        <w:rPr>
          <w:rFonts w:ascii="Arial" w:hAnsi="Arial" w:cs="Arial"/>
          <w:sz w:val="24"/>
          <w:szCs w:val="24"/>
        </w:rPr>
        <w:t xml:space="preserve">Our own implementation of the logistic regression is based on the FFNN implementation. </w:t>
      </w:r>
      <w:r w:rsidR="000909F7">
        <w:rPr>
          <w:rFonts w:ascii="Arial" w:hAnsi="Arial" w:cs="Arial"/>
          <w:sz w:val="24"/>
          <w:szCs w:val="24"/>
        </w:rPr>
        <w:t>Indeed, if we remove all hidden layers and use the sigmoid function in the output layer, we end up</w:t>
      </w:r>
      <w:r w:rsidR="00100E15">
        <w:rPr>
          <w:rFonts w:ascii="Arial" w:hAnsi="Arial" w:cs="Arial"/>
          <w:sz w:val="24"/>
          <w:szCs w:val="24"/>
        </w:rPr>
        <w:t xml:space="preserve"> </w:t>
      </w:r>
      <w:r w:rsidR="000909F7">
        <w:rPr>
          <w:rFonts w:ascii="Arial" w:hAnsi="Arial" w:cs="Arial"/>
          <w:sz w:val="24"/>
          <w:szCs w:val="24"/>
        </w:rPr>
        <w:t xml:space="preserve">with the logistic regression problem where the </w:t>
      </w:r>
      <w:r w:rsidR="00E572FF">
        <w:rPr>
          <w:rFonts w:ascii="Arial" w:hAnsi="Arial" w:cs="Arial"/>
          <w:sz w:val="24"/>
          <w:szCs w:val="24"/>
        </w:rPr>
        <w:t xml:space="preserve">weight and bias </w:t>
      </w:r>
      <w:r w:rsidR="000909F7">
        <w:rPr>
          <w:rFonts w:ascii="Arial" w:hAnsi="Arial" w:cs="Arial"/>
          <w:sz w:val="24"/>
          <w:szCs w:val="24"/>
        </w:rPr>
        <w:t>parameters (4 weights w</w:t>
      </w:r>
      <w:r w:rsidR="000909F7" w:rsidRPr="000909F7">
        <w:rPr>
          <w:rFonts w:ascii="Arial" w:hAnsi="Arial" w:cs="Arial"/>
          <w:sz w:val="24"/>
          <w:szCs w:val="24"/>
          <w:vertAlign w:val="subscript"/>
        </w:rPr>
        <w:t>1</w:t>
      </w:r>
      <w:r w:rsidR="000909F7">
        <w:rPr>
          <w:rFonts w:ascii="Arial" w:hAnsi="Arial" w:cs="Arial"/>
          <w:sz w:val="24"/>
          <w:szCs w:val="24"/>
        </w:rPr>
        <w:t>, w</w:t>
      </w:r>
      <w:r w:rsidR="000909F7" w:rsidRPr="000909F7">
        <w:rPr>
          <w:rFonts w:ascii="Arial" w:hAnsi="Arial" w:cs="Arial"/>
          <w:sz w:val="24"/>
          <w:szCs w:val="24"/>
          <w:vertAlign w:val="subscript"/>
        </w:rPr>
        <w:t>2</w:t>
      </w:r>
      <w:r w:rsidR="000909F7">
        <w:rPr>
          <w:rFonts w:ascii="Arial" w:hAnsi="Arial" w:cs="Arial"/>
          <w:sz w:val="24"/>
          <w:szCs w:val="24"/>
        </w:rPr>
        <w:t>, w</w:t>
      </w:r>
      <w:r w:rsidR="000909F7" w:rsidRPr="000909F7">
        <w:rPr>
          <w:rFonts w:ascii="Arial" w:hAnsi="Arial" w:cs="Arial"/>
          <w:sz w:val="24"/>
          <w:szCs w:val="24"/>
          <w:vertAlign w:val="subscript"/>
        </w:rPr>
        <w:t>3</w:t>
      </w:r>
      <w:r w:rsidR="000909F7">
        <w:rPr>
          <w:rFonts w:ascii="Arial" w:hAnsi="Arial" w:cs="Arial"/>
          <w:sz w:val="24"/>
          <w:szCs w:val="24"/>
        </w:rPr>
        <w:t>, w</w:t>
      </w:r>
      <w:r w:rsidR="000909F7" w:rsidRPr="000909F7">
        <w:rPr>
          <w:rFonts w:ascii="Arial" w:hAnsi="Arial" w:cs="Arial"/>
          <w:sz w:val="24"/>
          <w:szCs w:val="24"/>
          <w:vertAlign w:val="subscript"/>
        </w:rPr>
        <w:t>4</w:t>
      </w:r>
      <w:r w:rsidR="000909F7">
        <w:rPr>
          <w:rFonts w:ascii="Arial" w:hAnsi="Arial" w:cs="Arial"/>
          <w:sz w:val="24"/>
          <w:szCs w:val="24"/>
        </w:rPr>
        <w:t xml:space="preserve"> and one bias b</w:t>
      </w:r>
      <w:r w:rsidR="000909F7" w:rsidRPr="000909F7">
        <w:rPr>
          <w:rFonts w:ascii="Arial" w:hAnsi="Arial" w:cs="Arial"/>
          <w:sz w:val="24"/>
          <w:szCs w:val="24"/>
          <w:vertAlign w:val="subscript"/>
        </w:rPr>
        <w:t>0</w:t>
      </w:r>
      <w:r w:rsidR="000909F7">
        <w:rPr>
          <w:rFonts w:ascii="Arial" w:hAnsi="Arial" w:cs="Arial"/>
          <w:sz w:val="24"/>
          <w:szCs w:val="24"/>
        </w:rPr>
        <w:t>)</w:t>
      </w:r>
      <w:r w:rsidR="00E572FF">
        <w:rPr>
          <w:rFonts w:ascii="Arial" w:hAnsi="Arial" w:cs="Arial"/>
          <w:sz w:val="24"/>
          <w:szCs w:val="24"/>
        </w:rPr>
        <w:t xml:space="preserve"> </w:t>
      </w:r>
      <w:r w:rsidR="00DC5D46">
        <w:rPr>
          <w:rFonts w:ascii="Arial" w:hAnsi="Arial" w:cs="Arial"/>
          <w:sz w:val="24"/>
          <w:szCs w:val="24"/>
        </w:rPr>
        <w:t>form</w:t>
      </w:r>
      <w:r w:rsidR="00E572FF">
        <w:rPr>
          <w:rFonts w:ascii="Arial" w:hAnsi="Arial" w:cs="Arial"/>
          <w:sz w:val="24"/>
          <w:szCs w:val="24"/>
        </w:rPr>
        <w:t xml:space="preserve"> the optimal β-predictor</w:t>
      </w:r>
      <w:r w:rsidR="00DC5D46">
        <w:rPr>
          <w:rFonts w:ascii="Arial" w:hAnsi="Arial" w:cs="Arial"/>
          <w:sz w:val="24"/>
          <w:szCs w:val="24"/>
        </w:rPr>
        <w:t xml:space="preserve"> vector</w:t>
      </w:r>
      <w:r w:rsidR="000909F7">
        <w:rPr>
          <w:rFonts w:ascii="Arial" w:hAnsi="Arial" w:cs="Arial"/>
          <w:sz w:val="24"/>
          <w:szCs w:val="24"/>
        </w:rPr>
        <w:t xml:space="preserve"> that minimize the cost function</w:t>
      </w:r>
      <w:r w:rsidR="00100E15">
        <w:rPr>
          <w:rFonts w:ascii="Arial" w:hAnsi="Arial" w:cs="Arial"/>
          <w:sz w:val="24"/>
          <w:szCs w:val="24"/>
        </w:rPr>
        <w:t>.</w:t>
      </w:r>
    </w:p>
    <w:p w14:paraId="6D8457C1" w14:textId="77777777" w:rsidR="00E572FF" w:rsidRDefault="00100E15" w:rsidP="00100E15">
      <w:pPr>
        <w:jc w:val="both"/>
        <w:rPr>
          <w:rFonts w:ascii="Arial" w:hAnsi="Arial" w:cs="Arial"/>
          <w:sz w:val="24"/>
          <w:szCs w:val="24"/>
        </w:rPr>
      </w:pPr>
      <w:r w:rsidRPr="00100E15">
        <w:rPr>
          <w:rFonts w:ascii="Arial" w:hAnsi="Arial" w:cs="Arial"/>
          <w:sz w:val="24"/>
          <w:szCs w:val="24"/>
        </w:rPr>
        <w:t>The results of the classification using logistic regression using four features of the Breast Cancer dataset are presented in Fig. 2</w:t>
      </w:r>
      <w:r w:rsidR="00E572FF">
        <w:rPr>
          <w:rFonts w:ascii="Arial" w:hAnsi="Arial" w:cs="Arial"/>
          <w:sz w:val="24"/>
          <w:szCs w:val="24"/>
        </w:rPr>
        <w:t xml:space="preserve">0, providing </w:t>
      </w:r>
      <w:r w:rsidRPr="00100E15">
        <w:rPr>
          <w:rFonts w:ascii="Arial" w:hAnsi="Arial" w:cs="Arial"/>
          <w:sz w:val="24"/>
          <w:szCs w:val="24"/>
        </w:rPr>
        <w:t xml:space="preserve">a comparison between our own implementation and scikit-learn </w:t>
      </w:r>
      <w:proofErr w:type="spellStart"/>
      <w:proofErr w:type="gramStart"/>
      <w:r w:rsidRPr="00814E52">
        <w:rPr>
          <w:rFonts w:ascii="Arial" w:hAnsi="Arial" w:cs="Arial"/>
          <w:i/>
          <w:iCs/>
          <w:sz w:val="24"/>
          <w:szCs w:val="24"/>
        </w:rPr>
        <w:t>LogisticRegression</w:t>
      </w:r>
      <w:proofErr w:type="spellEnd"/>
      <w:r w:rsidRPr="00814E52">
        <w:rPr>
          <w:rFonts w:ascii="Arial" w:hAnsi="Arial" w:cs="Arial"/>
          <w:i/>
          <w:iCs/>
          <w:sz w:val="24"/>
          <w:szCs w:val="24"/>
        </w:rPr>
        <w:t>(</w:t>
      </w:r>
      <w:proofErr w:type="gramEnd"/>
      <w:r w:rsidRPr="00814E52">
        <w:rPr>
          <w:rFonts w:ascii="Arial" w:hAnsi="Arial" w:cs="Arial"/>
          <w:i/>
          <w:iCs/>
          <w:sz w:val="24"/>
          <w:szCs w:val="24"/>
        </w:rPr>
        <w:t>)</w:t>
      </w:r>
      <w:r w:rsidRPr="00100E15">
        <w:rPr>
          <w:rFonts w:ascii="Arial" w:hAnsi="Arial" w:cs="Arial"/>
          <w:sz w:val="24"/>
          <w:szCs w:val="24"/>
        </w:rPr>
        <w:t xml:space="preserve"> function. </w:t>
      </w:r>
    </w:p>
    <w:p w14:paraId="33C96A7D" w14:textId="568D6C3D" w:rsidR="00100E15" w:rsidRPr="00100E15" w:rsidRDefault="00100E15" w:rsidP="00100E15">
      <w:pPr>
        <w:jc w:val="both"/>
        <w:rPr>
          <w:rFonts w:ascii="Arial" w:hAnsi="Arial" w:cs="Arial"/>
          <w:sz w:val="24"/>
          <w:szCs w:val="24"/>
        </w:rPr>
      </w:pPr>
      <w:r w:rsidRPr="00100E15">
        <w:rPr>
          <w:rFonts w:ascii="Arial" w:hAnsi="Arial" w:cs="Arial"/>
          <w:sz w:val="24"/>
          <w:szCs w:val="24"/>
        </w:rPr>
        <w:t>We find that for the optimal set of hyperparameters</w:t>
      </w:r>
      <w:r w:rsidR="00E572FF">
        <w:rPr>
          <w:rFonts w:ascii="Arial" w:hAnsi="Arial" w:cs="Arial"/>
          <w:sz w:val="24"/>
          <w:szCs w:val="24"/>
        </w:rPr>
        <w:t xml:space="preserve"> (</w:t>
      </w:r>
      <w:r w:rsidRPr="00100E15">
        <w:rPr>
          <w:rFonts w:ascii="Arial" w:hAnsi="Arial" w:cs="Arial"/>
          <w:sz w:val="24"/>
          <w:szCs w:val="24"/>
        </w:rPr>
        <w:t>learning rate η=10</w:t>
      </w:r>
      <w:r w:rsidRPr="00100E15">
        <w:rPr>
          <w:rFonts w:ascii="Arial" w:hAnsi="Arial" w:cs="Arial"/>
          <w:sz w:val="24"/>
          <w:szCs w:val="24"/>
          <w:vertAlign w:val="superscript"/>
        </w:rPr>
        <w:t>-</w:t>
      </w:r>
      <w:r>
        <w:rPr>
          <w:rFonts w:ascii="Arial" w:hAnsi="Arial" w:cs="Arial"/>
          <w:sz w:val="24"/>
          <w:szCs w:val="24"/>
          <w:vertAlign w:val="superscript"/>
        </w:rPr>
        <w:t>4</w:t>
      </w:r>
      <w:r w:rsidRPr="00100E15">
        <w:rPr>
          <w:rFonts w:ascii="Arial" w:hAnsi="Arial" w:cs="Arial"/>
          <w:sz w:val="24"/>
          <w:szCs w:val="24"/>
          <w:vertAlign w:val="superscript"/>
        </w:rPr>
        <w:t xml:space="preserve"> </w:t>
      </w:r>
      <w:r w:rsidRPr="00100E15">
        <w:rPr>
          <w:rFonts w:ascii="Arial" w:hAnsi="Arial" w:cs="Arial"/>
          <w:sz w:val="24"/>
          <w:szCs w:val="24"/>
        </w:rPr>
        <w:t>and regularization parameter λ=10</w:t>
      </w:r>
      <w:r w:rsidR="00B96557">
        <w:rPr>
          <w:rFonts w:ascii="Arial" w:hAnsi="Arial" w:cs="Arial"/>
          <w:sz w:val="24"/>
          <w:szCs w:val="24"/>
          <w:vertAlign w:val="superscript"/>
        </w:rPr>
        <w:t>-</w:t>
      </w:r>
      <w:r w:rsidRPr="00100E15">
        <w:rPr>
          <w:rFonts w:ascii="Arial" w:hAnsi="Arial" w:cs="Arial"/>
          <w:sz w:val="24"/>
          <w:szCs w:val="24"/>
          <w:vertAlign w:val="superscript"/>
        </w:rPr>
        <w:t>2</w:t>
      </w:r>
      <w:r w:rsidR="00E572FF">
        <w:rPr>
          <w:rFonts w:ascii="Arial" w:hAnsi="Arial" w:cs="Arial"/>
          <w:sz w:val="24"/>
          <w:szCs w:val="24"/>
        </w:rPr>
        <w:t>),</w:t>
      </w:r>
      <w:r>
        <w:rPr>
          <w:rFonts w:ascii="Arial" w:hAnsi="Arial" w:cs="Arial"/>
          <w:sz w:val="24"/>
          <w:szCs w:val="24"/>
        </w:rPr>
        <w:t xml:space="preserve"> we obtain the best training and prediction accuracy of respectively 95% and 90% (own implementation) and 96% and 91%</w:t>
      </w:r>
      <w:r w:rsidR="00DC5D46">
        <w:rPr>
          <w:rFonts w:ascii="Arial" w:hAnsi="Arial" w:cs="Arial"/>
          <w:sz w:val="24"/>
          <w:szCs w:val="24"/>
        </w:rPr>
        <w:t xml:space="preserve"> (scikit)</w:t>
      </w:r>
      <w:r>
        <w:rPr>
          <w:rFonts w:ascii="Arial" w:hAnsi="Arial" w:cs="Arial"/>
          <w:sz w:val="24"/>
          <w:szCs w:val="24"/>
        </w:rPr>
        <w:t xml:space="preserve">. In this case, the results shows that our implementation marginally underperforms </w:t>
      </w:r>
      <w:r w:rsidR="00B96557">
        <w:rPr>
          <w:rFonts w:ascii="Arial" w:hAnsi="Arial" w:cs="Arial"/>
          <w:sz w:val="24"/>
          <w:szCs w:val="24"/>
        </w:rPr>
        <w:t xml:space="preserve">compared to built-in function of scikit-learn. </w:t>
      </w:r>
    </w:p>
    <w:p w14:paraId="0911F8CD" w14:textId="77777777" w:rsidR="00E138BB" w:rsidRDefault="00E138BB" w:rsidP="00E138BB">
      <w:pPr>
        <w:spacing w:after="40"/>
        <w:rPr>
          <w:rFonts w:ascii="Arial" w:hAnsi="Arial" w:cs="Arial"/>
          <w:i/>
          <w:iCs/>
          <w:sz w:val="16"/>
          <w:szCs w:val="16"/>
          <w:u w:val="single"/>
        </w:rPr>
      </w:pPr>
    </w:p>
    <w:p w14:paraId="25EE6977" w14:textId="1CBA635D" w:rsidR="00C43EED" w:rsidRDefault="00E138BB" w:rsidP="00E138BB">
      <w:pPr>
        <w:spacing w:after="40"/>
        <w:rPr>
          <w:rFonts w:ascii="Arial" w:hAnsi="Arial" w:cs="Arial"/>
          <w:i/>
          <w:iCs/>
          <w:sz w:val="16"/>
          <w:szCs w:val="16"/>
          <w:u w:val="single"/>
        </w:rPr>
      </w:pPr>
      <w:r w:rsidRPr="002A7CCE">
        <w:rPr>
          <w:rFonts w:ascii="Arial" w:hAnsi="Arial" w:cs="Arial"/>
          <w:i/>
          <w:iCs/>
          <w:sz w:val="16"/>
          <w:szCs w:val="16"/>
          <w:u w:val="single"/>
        </w:rPr>
        <w:t>Code used to produce the plots (section 3.</w:t>
      </w:r>
      <w:r>
        <w:rPr>
          <w:rFonts w:ascii="Arial" w:hAnsi="Arial" w:cs="Arial"/>
          <w:i/>
          <w:iCs/>
          <w:sz w:val="16"/>
          <w:szCs w:val="16"/>
          <w:u w:val="single"/>
        </w:rPr>
        <w:t>4</w:t>
      </w:r>
      <w:r w:rsidRPr="002A7CCE">
        <w:rPr>
          <w:rFonts w:ascii="Arial" w:hAnsi="Arial" w:cs="Arial"/>
          <w:i/>
          <w:iCs/>
          <w:sz w:val="16"/>
          <w:szCs w:val="16"/>
          <w:u w:val="single"/>
        </w:rPr>
        <w:t>):</w:t>
      </w:r>
    </w:p>
    <w:p w14:paraId="3582B9BB" w14:textId="77777777" w:rsidR="00FE7D20" w:rsidRPr="00E138BB" w:rsidRDefault="00FE7D20" w:rsidP="00E138BB">
      <w:pPr>
        <w:spacing w:after="40"/>
        <w:rPr>
          <w:rFonts w:ascii="Arial" w:hAnsi="Arial" w:cs="Arial"/>
          <w:i/>
          <w:iCs/>
          <w:sz w:val="16"/>
          <w:szCs w:val="16"/>
          <w:u w:val="single"/>
        </w:rPr>
      </w:pPr>
    </w:p>
    <w:p w14:paraId="0FE67A5C" w14:textId="648A3A60" w:rsidR="00C43EED" w:rsidRPr="00B6422D" w:rsidRDefault="00C43EED" w:rsidP="00C43EED">
      <w:pPr>
        <w:spacing w:after="0"/>
        <w:rPr>
          <w:rFonts w:ascii="Arial" w:hAnsi="Arial" w:cs="Arial"/>
          <w:i/>
          <w:iCs/>
          <w:sz w:val="16"/>
          <w:szCs w:val="16"/>
          <w:u w:val="single"/>
        </w:rPr>
      </w:pPr>
      <w:r w:rsidRPr="00B6422D">
        <w:rPr>
          <w:rFonts w:ascii="Arial" w:hAnsi="Arial" w:cs="Arial"/>
          <w:i/>
          <w:iCs/>
          <w:sz w:val="16"/>
          <w:szCs w:val="16"/>
          <w:u w:val="single"/>
        </w:rPr>
        <w:t>Grid search:</w:t>
      </w:r>
    </w:p>
    <w:p w14:paraId="45AF967F" w14:textId="75C267D7" w:rsidR="00C43EED" w:rsidRPr="002A7CCE" w:rsidRDefault="00FE7D20" w:rsidP="00C43EED">
      <w:pPr>
        <w:spacing w:after="40"/>
        <w:rPr>
          <w:rFonts w:ascii="Arial" w:hAnsi="Arial" w:cs="Arial"/>
          <w:i/>
          <w:iCs/>
          <w:sz w:val="16"/>
          <w:szCs w:val="16"/>
          <w:u w:val="single"/>
        </w:rPr>
      </w:pPr>
      <w:r w:rsidRPr="00FE7D20">
        <w:rPr>
          <w:rFonts w:ascii="Arial" w:hAnsi="Arial" w:cs="Arial"/>
          <w:i/>
          <w:iCs/>
          <w:sz w:val="16"/>
          <w:szCs w:val="16"/>
        </w:rPr>
        <w:t>BreastCancerData_LogisticReg</w:t>
      </w:r>
      <w:r>
        <w:rPr>
          <w:rFonts w:ascii="Arial" w:hAnsi="Arial" w:cs="Arial"/>
          <w:i/>
          <w:iCs/>
          <w:sz w:val="16"/>
          <w:szCs w:val="16"/>
        </w:rPr>
        <w:t>.py</w:t>
      </w:r>
    </w:p>
    <w:p w14:paraId="6E325A2D" w14:textId="77777777" w:rsidR="00FE7D20" w:rsidRDefault="00FE7D20" w:rsidP="00C43EED">
      <w:pPr>
        <w:spacing w:after="0"/>
        <w:rPr>
          <w:rFonts w:ascii="Arial" w:hAnsi="Arial" w:cs="Arial"/>
          <w:i/>
          <w:iCs/>
          <w:sz w:val="16"/>
          <w:szCs w:val="16"/>
          <w:u w:val="single"/>
        </w:rPr>
      </w:pPr>
    </w:p>
    <w:p w14:paraId="7C2D7135" w14:textId="6DC96B3E" w:rsidR="00C43EED" w:rsidRDefault="00FE7D20" w:rsidP="00C43EED">
      <w:pPr>
        <w:spacing w:after="0"/>
        <w:rPr>
          <w:rFonts w:ascii="Arial" w:hAnsi="Arial" w:cs="Arial"/>
          <w:i/>
          <w:iCs/>
          <w:sz w:val="16"/>
          <w:szCs w:val="16"/>
          <w:u w:val="single"/>
        </w:rPr>
      </w:pPr>
      <w:r>
        <w:rPr>
          <w:rFonts w:ascii="Arial" w:hAnsi="Arial" w:cs="Arial"/>
          <w:i/>
          <w:iCs/>
          <w:sz w:val="16"/>
          <w:szCs w:val="16"/>
          <w:u w:val="single"/>
        </w:rPr>
        <w:t>C</w:t>
      </w:r>
      <w:r w:rsidR="00C43EED" w:rsidRPr="00B6422D">
        <w:rPr>
          <w:rFonts w:ascii="Arial" w:hAnsi="Arial" w:cs="Arial"/>
          <w:i/>
          <w:iCs/>
          <w:sz w:val="16"/>
          <w:szCs w:val="16"/>
          <w:u w:val="single"/>
        </w:rPr>
        <w:t>lass definition:</w:t>
      </w:r>
    </w:p>
    <w:p w14:paraId="632427A0" w14:textId="7199531E" w:rsidR="00FE7D20" w:rsidRPr="00FE7D20" w:rsidRDefault="00FE7D20" w:rsidP="00C43EED">
      <w:pPr>
        <w:spacing w:after="0"/>
        <w:rPr>
          <w:rFonts w:ascii="Arial" w:hAnsi="Arial" w:cs="Arial"/>
          <w:i/>
          <w:iCs/>
          <w:sz w:val="16"/>
          <w:szCs w:val="16"/>
        </w:rPr>
      </w:pPr>
      <w:r w:rsidRPr="00FE7D20">
        <w:rPr>
          <w:rFonts w:ascii="Arial" w:hAnsi="Arial" w:cs="Arial"/>
          <w:i/>
          <w:iCs/>
          <w:sz w:val="16"/>
          <w:szCs w:val="16"/>
        </w:rPr>
        <w:t>LogisticReg.py</w:t>
      </w:r>
    </w:p>
    <w:p w14:paraId="37A968D1" w14:textId="77777777" w:rsidR="00C44B91" w:rsidRDefault="00C44B91" w:rsidP="00064404">
      <w:pPr>
        <w:rPr>
          <w:rFonts w:ascii="Arial" w:hAnsi="Arial" w:cs="Arial"/>
          <w:sz w:val="20"/>
          <w:szCs w:val="20"/>
        </w:rPr>
      </w:pPr>
    </w:p>
    <w:p w14:paraId="3F3B4E91" w14:textId="6611FB7E" w:rsidR="00C44B91" w:rsidRDefault="00C44B91" w:rsidP="00064404">
      <w:pPr>
        <w:rPr>
          <w:rFonts w:ascii="Arial" w:hAnsi="Arial" w:cs="Arial"/>
          <w:sz w:val="20"/>
          <w:szCs w:val="20"/>
        </w:rPr>
        <w:sectPr w:rsidR="00C44B91" w:rsidSect="00A10BF3">
          <w:pgSz w:w="12240" w:h="15840"/>
          <w:pgMar w:top="1440" w:right="1440" w:bottom="1440" w:left="1440" w:header="720" w:footer="720" w:gutter="0"/>
          <w:cols w:space="720"/>
          <w:titlePg/>
          <w:docGrid w:linePitch="360"/>
        </w:sectPr>
      </w:pPr>
    </w:p>
    <w:p w14:paraId="0175A35F" w14:textId="7B5F0C19" w:rsidR="00FD39B5" w:rsidRDefault="00406BFD" w:rsidP="00FD39B5">
      <w:pPr>
        <w:jc w:val="center"/>
        <w:rPr>
          <w:rFonts w:ascii="Arial" w:hAnsi="Arial" w:cs="Arial"/>
          <w:b/>
          <w:bCs/>
          <w:sz w:val="20"/>
          <w:szCs w:val="20"/>
        </w:rPr>
      </w:pPr>
      <w:r>
        <w:rPr>
          <w:rFonts w:ascii="Arial" w:hAnsi="Arial" w:cs="Arial"/>
          <w:b/>
          <w:bCs/>
          <w:noProof/>
          <w:sz w:val="20"/>
          <w:szCs w:val="20"/>
        </w:rPr>
        <w:lastRenderedPageBreak/>
        <w:drawing>
          <wp:inline distT="0" distB="0" distL="0" distR="0" wp14:anchorId="086022B5" wp14:editId="1238FFD5">
            <wp:extent cx="6353908" cy="5486400"/>
            <wp:effectExtent l="0" t="0" r="0"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rotWithShape="1">
                    <a:blip r:embed="rId36" cstate="print">
                      <a:extLst>
                        <a:ext uri="{28A0092B-C50C-407E-A947-70E740481C1C}">
                          <a14:useLocalDpi xmlns:a14="http://schemas.microsoft.com/office/drawing/2010/main" val="0"/>
                        </a:ext>
                      </a:extLst>
                    </a:blip>
                    <a:srcRect r="5838"/>
                    <a:stretch/>
                  </pic:blipFill>
                  <pic:spPr bwMode="auto">
                    <a:xfrm>
                      <a:off x="0" y="0"/>
                      <a:ext cx="6353908" cy="5486400"/>
                    </a:xfrm>
                    <a:prstGeom prst="rect">
                      <a:avLst/>
                    </a:prstGeom>
                    <a:ln>
                      <a:noFill/>
                    </a:ln>
                    <a:extLst>
                      <a:ext uri="{53640926-AAD7-44D8-BBD7-CCE9431645EC}">
                        <a14:shadowObscured xmlns:a14="http://schemas.microsoft.com/office/drawing/2010/main"/>
                      </a:ext>
                    </a:extLst>
                  </pic:spPr>
                </pic:pic>
              </a:graphicData>
            </a:graphic>
          </wp:inline>
        </w:drawing>
      </w:r>
    </w:p>
    <w:p w14:paraId="12AA732A" w14:textId="5FB6C377" w:rsidR="00C44B91" w:rsidRPr="00FD39B5" w:rsidRDefault="00C44B91" w:rsidP="00FD39B5">
      <w:pPr>
        <w:rPr>
          <w:rFonts w:ascii="Arial" w:hAnsi="Arial" w:cs="Arial"/>
          <w:b/>
          <w:bCs/>
          <w:sz w:val="20"/>
          <w:szCs w:val="20"/>
        </w:rPr>
        <w:sectPr w:rsidR="00C44B91" w:rsidRPr="00FD39B5" w:rsidSect="00A10BF3">
          <w:pgSz w:w="15840" w:h="12240" w:orient="landscape"/>
          <w:pgMar w:top="1440" w:right="1440" w:bottom="1440" w:left="1440" w:header="720" w:footer="720" w:gutter="0"/>
          <w:cols w:space="720"/>
          <w:titlePg/>
          <w:docGrid w:linePitch="360"/>
        </w:sectPr>
      </w:pPr>
      <w:r w:rsidRPr="00064404">
        <w:rPr>
          <w:rFonts w:ascii="Arial" w:hAnsi="Arial" w:cs="Arial"/>
          <w:b/>
          <w:bCs/>
          <w:sz w:val="20"/>
          <w:szCs w:val="20"/>
        </w:rPr>
        <w:t xml:space="preserve">Fig. </w:t>
      </w:r>
      <w:r>
        <w:rPr>
          <w:rFonts w:ascii="Arial" w:hAnsi="Arial" w:cs="Arial"/>
          <w:b/>
          <w:bCs/>
          <w:sz w:val="20"/>
          <w:szCs w:val="20"/>
        </w:rPr>
        <w:t>20</w:t>
      </w:r>
      <w:r w:rsidRPr="00064404">
        <w:rPr>
          <w:rFonts w:ascii="Arial" w:hAnsi="Arial" w:cs="Arial"/>
          <w:b/>
          <w:bCs/>
          <w:sz w:val="20"/>
          <w:szCs w:val="20"/>
        </w:rPr>
        <w:t xml:space="preserve">: </w:t>
      </w:r>
      <w:r w:rsidRPr="00064404">
        <w:rPr>
          <w:rFonts w:ascii="Arial" w:hAnsi="Arial" w:cs="Arial"/>
          <w:sz w:val="20"/>
          <w:szCs w:val="20"/>
        </w:rPr>
        <w:t xml:space="preserve">Grid search plot for the </w:t>
      </w:r>
      <w:r>
        <w:rPr>
          <w:rFonts w:ascii="Arial" w:hAnsi="Arial" w:cs="Arial"/>
          <w:sz w:val="20"/>
          <w:szCs w:val="20"/>
        </w:rPr>
        <w:t>Wisconsin Cancer data</w:t>
      </w:r>
      <w:r w:rsidRPr="00064404">
        <w:rPr>
          <w:rFonts w:ascii="Arial" w:hAnsi="Arial" w:cs="Arial"/>
          <w:sz w:val="20"/>
          <w:szCs w:val="20"/>
        </w:rPr>
        <w:t xml:space="preserve"> </w:t>
      </w:r>
      <w:r>
        <w:rPr>
          <w:rFonts w:ascii="Arial" w:hAnsi="Arial" w:cs="Arial"/>
          <w:sz w:val="20"/>
          <w:szCs w:val="20"/>
        </w:rPr>
        <w:t>classification</w:t>
      </w:r>
      <w:r w:rsidRPr="00064404">
        <w:rPr>
          <w:rFonts w:ascii="Arial" w:hAnsi="Arial" w:cs="Arial"/>
          <w:sz w:val="20"/>
          <w:szCs w:val="20"/>
        </w:rPr>
        <w:t xml:space="preserve"> task with learning rate and </w:t>
      </w:r>
      <w:r>
        <w:rPr>
          <w:rFonts w:ascii="Arial" w:hAnsi="Arial" w:cs="Arial"/>
          <w:sz w:val="20"/>
          <w:szCs w:val="20"/>
        </w:rPr>
        <w:t>regularization</w:t>
      </w:r>
      <w:r w:rsidRPr="00064404">
        <w:rPr>
          <w:rFonts w:ascii="Arial" w:hAnsi="Arial" w:cs="Arial"/>
          <w:sz w:val="20"/>
          <w:szCs w:val="20"/>
        </w:rPr>
        <w:t xml:space="preserve"> as hyperparameter</w:t>
      </w:r>
      <w:r>
        <w:rPr>
          <w:rFonts w:ascii="Arial" w:hAnsi="Arial" w:cs="Arial"/>
          <w:sz w:val="20"/>
          <w:szCs w:val="20"/>
        </w:rPr>
        <w:t xml:space="preserve">s (left) Logistic regression </w:t>
      </w:r>
      <w:proofErr w:type="spellStart"/>
      <w:r>
        <w:rPr>
          <w:rFonts w:ascii="Arial" w:hAnsi="Arial" w:cs="Arial"/>
          <w:sz w:val="20"/>
          <w:szCs w:val="20"/>
        </w:rPr>
        <w:t>Numpy</w:t>
      </w:r>
      <w:proofErr w:type="spellEnd"/>
      <w:r>
        <w:rPr>
          <w:rFonts w:ascii="Arial" w:hAnsi="Arial" w:cs="Arial"/>
          <w:sz w:val="20"/>
          <w:szCs w:val="20"/>
        </w:rPr>
        <w:t xml:space="preserve"> implementation (Right) Scikit-learn logistic regression implementation</w:t>
      </w:r>
    </w:p>
    <w:p w14:paraId="69A36CAE" w14:textId="566E8437" w:rsidR="008A26E0" w:rsidRPr="00CD23FD" w:rsidRDefault="00787C3E" w:rsidP="00CD23FD">
      <w:pPr>
        <w:pStyle w:val="ListParagraph"/>
        <w:numPr>
          <w:ilvl w:val="0"/>
          <w:numId w:val="18"/>
        </w:numPr>
        <w:jc w:val="both"/>
        <w:rPr>
          <w:rFonts w:ascii="Arial" w:hAnsi="Arial" w:cs="Arial"/>
          <w:sz w:val="24"/>
          <w:szCs w:val="24"/>
          <w:u w:val="single"/>
        </w:rPr>
      </w:pPr>
      <w:r w:rsidRPr="00CD23FD">
        <w:rPr>
          <w:rFonts w:ascii="Arial" w:hAnsi="Arial" w:cs="Arial"/>
          <w:sz w:val="24"/>
          <w:szCs w:val="24"/>
          <w:u w:val="single"/>
        </w:rPr>
        <w:lastRenderedPageBreak/>
        <w:t xml:space="preserve">Discussion and </w:t>
      </w:r>
      <w:r w:rsidR="008A4F24" w:rsidRPr="00CD23FD">
        <w:rPr>
          <w:rFonts w:ascii="Arial" w:hAnsi="Arial" w:cs="Arial"/>
          <w:sz w:val="24"/>
          <w:szCs w:val="24"/>
          <w:u w:val="single"/>
        </w:rPr>
        <w:t>c</w:t>
      </w:r>
      <w:r w:rsidRPr="00CD23FD">
        <w:rPr>
          <w:rFonts w:ascii="Arial" w:hAnsi="Arial" w:cs="Arial"/>
          <w:sz w:val="24"/>
          <w:szCs w:val="24"/>
          <w:u w:val="single"/>
        </w:rPr>
        <w:t>onclusion</w:t>
      </w:r>
      <w:r w:rsidR="007E34A5" w:rsidRPr="00CD23FD">
        <w:rPr>
          <w:rFonts w:ascii="Arial" w:hAnsi="Arial" w:cs="Arial"/>
          <w:sz w:val="24"/>
          <w:szCs w:val="24"/>
          <w:u w:val="single"/>
        </w:rPr>
        <w:t>s</w:t>
      </w:r>
    </w:p>
    <w:p w14:paraId="30996A37" w14:textId="4D34CD74" w:rsidR="00726B72" w:rsidRPr="00692714" w:rsidRDefault="00726B72" w:rsidP="00CD23FD">
      <w:pPr>
        <w:pStyle w:val="ListParagraph"/>
        <w:numPr>
          <w:ilvl w:val="1"/>
          <w:numId w:val="18"/>
        </w:numPr>
        <w:jc w:val="both"/>
        <w:rPr>
          <w:rFonts w:ascii="Arial" w:hAnsi="Arial" w:cs="Arial"/>
          <w:sz w:val="24"/>
          <w:szCs w:val="24"/>
          <w:u w:val="single"/>
        </w:rPr>
      </w:pPr>
      <w:del w:id="133" w:author="Luis Barreiro" w:date="2022-11-16T21:18:00Z">
        <w:r w:rsidRPr="00692714" w:rsidDel="005C046E">
          <w:rPr>
            <w:rFonts w:ascii="Arial" w:hAnsi="Arial" w:cs="Arial"/>
            <w:sz w:val="24"/>
            <w:szCs w:val="24"/>
            <w:u w:val="single"/>
          </w:rPr>
          <w:delText>Gradient descent</w:delText>
        </w:r>
      </w:del>
      <w:ins w:id="134" w:author="Luis Barreiro" w:date="2022-11-16T21:18:00Z">
        <w:r w:rsidR="005C046E">
          <w:rPr>
            <w:rFonts w:ascii="Arial" w:hAnsi="Arial" w:cs="Arial"/>
            <w:sz w:val="24"/>
            <w:szCs w:val="24"/>
            <w:u w:val="single"/>
          </w:rPr>
          <w:t>GD</w:t>
        </w:r>
      </w:ins>
      <w:r w:rsidRPr="00692714">
        <w:rPr>
          <w:rFonts w:ascii="Arial" w:hAnsi="Arial" w:cs="Arial"/>
          <w:sz w:val="24"/>
          <w:szCs w:val="24"/>
          <w:u w:val="single"/>
        </w:rPr>
        <w:t xml:space="preserve"> techniques</w:t>
      </w:r>
    </w:p>
    <w:p w14:paraId="68D3180C" w14:textId="0977B367" w:rsidR="00726B72" w:rsidRDefault="00726B72" w:rsidP="00726B72">
      <w:pPr>
        <w:jc w:val="both"/>
        <w:rPr>
          <w:rFonts w:ascii="Arial" w:hAnsi="Arial" w:cs="Arial"/>
          <w:sz w:val="24"/>
          <w:szCs w:val="24"/>
        </w:rPr>
      </w:pPr>
      <w:r>
        <w:rPr>
          <w:rFonts w:ascii="Arial" w:hAnsi="Arial" w:cs="Arial"/>
          <w:sz w:val="24"/>
          <w:szCs w:val="24"/>
        </w:rPr>
        <w:t xml:space="preserve">By testing several </w:t>
      </w:r>
      <w:del w:id="135" w:author="Luis Barreiro" w:date="2022-11-16T21:18:00Z">
        <w:r w:rsidDel="005C046E">
          <w:rPr>
            <w:rFonts w:ascii="Arial" w:hAnsi="Arial" w:cs="Arial"/>
            <w:sz w:val="24"/>
            <w:szCs w:val="24"/>
          </w:rPr>
          <w:delText>gradient descent</w:delText>
        </w:r>
      </w:del>
      <w:ins w:id="136" w:author="Luis Barreiro" w:date="2022-11-16T21:18:00Z">
        <w:r w:rsidR="005C046E">
          <w:rPr>
            <w:rFonts w:ascii="Arial" w:hAnsi="Arial" w:cs="Arial"/>
            <w:sz w:val="24"/>
            <w:szCs w:val="24"/>
          </w:rPr>
          <w:t>GD</w:t>
        </w:r>
      </w:ins>
      <w:r>
        <w:rPr>
          <w:rFonts w:ascii="Arial" w:hAnsi="Arial" w:cs="Arial"/>
          <w:sz w:val="24"/>
          <w:szCs w:val="24"/>
        </w:rPr>
        <w:t xml:space="preserve"> techniques on a simple bi-variate polynomial function, we can </w:t>
      </w:r>
      <w:r w:rsidR="007E34A5">
        <w:rPr>
          <w:rFonts w:ascii="Arial" w:hAnsi="Arial" w:cs="Arial"/>
          <w:sz w:val="24"/>
          <w:szCs w:val="24"/>
        </w:rPr>
        <w:t>list the</w:t>
      </w:r>
      <w:r>
        <w:rPr>
          <w:rFonts w:ascii="Arial" w:hAnsi="Arial" w:cs="Arial"/>
          <w:sz w:val="24"/>
          <w:szCs w:val="24"/>
        </w:rPr>
        <w:t xml:space="preserve"> various improvements in convergence time </w:t>
      </w:r>
      <w:r w:rsidR="007E34A5">
        <w:rPr>
          <w:rFonts w:ascii="Arial" w:hAnsi="Arial" w:cs="Arial"/>
          <w:sz w:val="24"/>
          <w:szCs w:val="24"/>
        </w:rPr>
        <w:t>using</w:t>
      </w:r>
      <w:r>
        <w:rPr>
          <w:rFonts w:ascii="Arial" w:hAnsi="Arial" w:cs="Arial"/>
          <w:sz w:val="24"/>
          <w:szCs w:val="24"/>
        </w:rPr>
        <w:t xml:space="preserve"> the plain </w:t>
      </w:r>
      <w:del w:id="137" w:author="Luis Barreiro" w:date="2022-11-16T21:18:00Z">
        <w:r w:rsidDel="005C046E">
          <w:rPr>
            <w:rFonts w:ascii="Arial" w:hAnsi="Arial" w:cs="Arial"/>
            <w:sz w:val="24"/>
            <w:szCs w:val="24"/>
          </w:rPr>
          <w:delText>gradient descent</w:delText>
        </w:r>
      </w:del>
      <w:ins w:id="138" w:author="Luis Barreiro" w:date="2022-11-16T21:18:00Z">
        <w:r w:rsidR="005C046E">
          <w:rPr>
            <w:rFonts w:ascii="Arial" w:hAnsi="Arial" w:cs="Arial"/>
            <w:sz w:val="24"/>
            <w:szCs w:val="24"/>
          </w:rPr>
          <w:t>GD</w:t>
        </w:r>
      </w:ins>
      <w:r>
        <w:rPr>
          <w:rFonts w:ascii="Arial" w:hAnsi="Arial" w:cs="Arial"/>
          <w:sz w:val="24"/>
          <w:szCs w:val="24"/>
        </w:rPr>
        <w:t xml:space="preserve"> as </w:t>
      </w:r>
      <w:r w:rsidR="007E34A5">
        <w:rPr>
          <w:rFonts w:ascii="Arial" w:hAnsi="Arial" w:cs="Arial"/>
          <w:sz w:val="24"/>
          <w:szCs w:val="24"/>
        </w:rPr>
        <w:t>a reference by implementing</w:t>
      </w:r>
      <w:r>
        <w:rPr>
          <w:rFonts w:ascii="Arial" w:hAnsi="Arial" w:cs="Arial"/>
          <w:sz w:val="24"/>
          <w:szCs w:val="24"/>
        </w:rPr>
        <w:t>:</w:t>
      </w:r>
    </w:p>
    <w:p w14:paraId="169D12E1" w14:textId="0572D8FC" w:rsidR="00726B72" w:rsidRDefault="007E34A5" w:rsidP="00CD23FD">
      <w:pPr>
        <w:pStyle w:val="ListParagraph"/>
        <w:numPr>
          <w:ilvl w:val="2"/>
          <w:numId w:val="31"/>
        </w:numPr>
        <w:jc w:val="both"/>
        <w:rPr>
          <w:rFonts w:ascii="Arial" w:hAnsi="Arial" w:cs="Arial"/>
          <w:sz w:val="24"/>
          <w:szCs w:val="24"/>
        </w:rPr>
      </w:pPr>
      <w:r>
        <w:rPr>
          <w:rFonts w:ascii="Arial" w:hAnsi="Arial" w:cs="Arial"/>
          <w:sz w:val="24"/>
          <w:szCs w:val="24"/>
        </w:rPr>
        <w:t>R</w:t>
      </w:r>
      <w:r w:rsidR="00726B72">
        <w:rPr>
          <w:rFonts w:ascii="Arial" w:hAnsi="Arial" w:cs="Arial"/>
          <w:sz w:val="24"/>
          <w:szCs w:val="24"/>
        </w:rPr>
        <w:t>andomness in the choice of the training set (SGD):  +60%</w:t>
      </w:r>
    </w:p>
    <w:p w14:paraId="21FAE672" w14:textId="1CDDB76C" w:rsidR="007E34A5" w:rsidRPr="007E34A5" w:rsidRDefault="007E34A5" w:rsidP="00CD23FD">
      <w:pPr>
        <w:pStyle w:val="ListParagraph"/>
        <w:numPr>
          <w:ilvl w:val="2"/>
          <w:numId w:val="31"/>
        </w:numPr>
        <w:jc w:val="both"/>
        <w:rPr>
          <w:rFonts w:ascii="Arial" w:hAnsi="Arial" w:cs="Arial"/>
          <w:sz w:val="24"/>
          <w:szCs w:val="24"/>
        </w:rPr>
      </w:pPr>
      <w:r>
        <w:rPr>
          <w:rFonts w:ascii="Arial" w:hAnsi="Arial" w:cs="Arial"/>
          <w:sz w:val="24"/>
          <w:szCs w:val="24"/>
        </w:rPr>
        <w:t>Momentum: +30%</w:t>
      </w:r>
    </w:p>
    <w:p w14:paraId="5C68E39E" w14:textId="5F4DC213" w:rsidR="00D72275" w:rsidRPr="00D72275" w:rsidRDefault="00D72275" w:rsidP="00CD23FD">
      <w:pPr>
        <w:pStyle w:val="ListParagraph"/>
        <w:numPr>
          <w:ilvl w:val="2"/>
          <w:numId w:val="31"/>
        </w:numPr>
        <w:jc w:val="both"/>
        <w:rPr>
          <w:rFonts w:ascii="Arial" w:hAnsi="Arial" w:cs="Arial"/>
          <w:sz w:val="24"/>
          <w:szCs w:val="24"/>
        </w:rPr>
      </w:pPr>
      <w:r>
        <w:rPr>
          <w:rFonts w:ascii="Arial" w:hAnsi="Arial" w:cs="Arial"/>
          <w:sz w:val="24"/>
          <w:szCs w:val="24"/>
        </w:rPr>
        <w:t xml:space="preserve">Tuning the learning rates with </w:t>
      </w:r>
      <w:proofErr w:type="spellStart"/>
      <w:r>
        <w:rPr>
          <w:rFonts w:ascii="Arial" w:hAnsi="Arial" w:cs="Arial"/>
          <w:sz w:val="24"/>
          <w:szCs w:val="24"/>
        </w:rPr>
        <w:t>ADAgrad</w:t>
      </w:r>
      <w:proofErr w:type="spellEnd"/>
      <w:r>
        <w:rPr>
          <w:rFonts w:ascii="Arial" w:hAnsi="Arial" w:cs="Arial"/>
          <w:sz w:val="24"/>
          <w:szCs w:val="24"/>
        </w:rPr>
        <w:t xml:space="preserve"> or RMSprop: +40%</w:t>
      </w:r>
    </w:p>
    <w:p w14:paraId="6063A9E2" w14:textId="7C2B5342" w:rsidR="00726B72" w:rsidRDefault="00726B72" w:rsidP="00CD23FD">
      <w:pPr>
        <w:pStyle w:val="ListParagraph"/>
        <w:numPr>
          <w:ilvl w:val="2"/>
          <w:numId w:val="31"/>
        </w:numPr>
        <w:jc w:val="both"/>
        <w:rPr>
          <w:rFonts w:ascii="Arial" w:hAnsi="Arial" w:cs="Arial"/>
          <w:sz w:val="24"/>
          <w:szCs w:val="24"/>
        </w:rPr>
      </w:pPr>
      <w:r>
        <w:rPr>
          <w:rFonts w:ascii="Arial" w:hAnsi="Arial" w:cs="Arial"/>
          <w:sz w:val="24"/>
          <w:szCs w:val="24"/>
        </w:rPr>
        <w:t xml:space="preserve">Tuning the learning rates with ADAM: </w:t>
      </w:r>
      <w:r w:rsidR="00D72275">
        <w:rPr>
          <w:rFonts w:ascii="Arial" w:hAnsi="Arial" w:cs="Arial"/>
          <w:sz w:val="24"/>
          <w:szCs w:val="24"/>
        </w:rPr>
        <w:t>+30%</w:t>
      </w:r>
    </w:p>
    <w:p w14:paraId="12C27850" w14:textId="62548482" w:rsidR="00726B72" w:rsidRPr="00D72275" w:rsidRDefault="001F696F" w:rsidP="00D72275">
      <w:pPr>
        <w:jc w:val="both"/>
        <w:rPr>
          <w:rFonts w:ascii="Arial" w:hAnsi="Arial" w:cs="Arial"/>
          <w:sz w:val="24"/>
          <w:szCs w:val="24"/>
        </w:rPr>
      </w:pPr>
      <w:r>
        <w:rPr>
          <w:rFonts w:ascii="Arial" w:hAnsi="Arial" w:cs="Arial"/>
          <w:sz w:val="24"/>
          <w:szCs w:val="24"/>
        </w:rPr>
        <w:t xml:space="preserve">However, we do not expect this </w:t>
      </w:r>
      <w:r w:rsidR="003B0D41">
        <w:rPr>
          <w:rFonts w:ascii="Arial" w:hAnsi="Arial" w:cs="Arial"/>
          <w:sz w:val="24"/>
          <w:szCs w:val="24"/>
        </w:rPr>
        <w:t>list</w:t>
      </w:r>
      <w:r>
        <w:rPr>
          <w:rFonts w:ascii="Arial" w:hAnsi="Arial" w:cs="Arial"/>
          <w:sz w:val="24"/>
          <w:szCs w:val="24"/>
        </w:rPr>
        <w:t xml:space="preserve"> to apply t</w:t>
      </w:r>
      <w:r w:rsidR="007E34A5">
        <w:rPr>
          <w:rFonts w:ascii="Arial" w:hAnsi="Arial" w:cs="Arial"/>
          <w:sz w:val="24"/>
          <w:szCs w:val="24"/>
        </w:rPr>
        <w:t>o the</w:t>
      </w:r>
      <w:r>
        <w:rPr>
          <w:rFonts w:ascii="Arial" w:hAnsi="Arial" w:cs="Arial"/>
          <w:sz w:val="24"/>
          <w:szCs w:val="24"/>
        </w:rPr>
        <w:t xml:space="preserve"> optimization of more complex, multi-dimensional cost function</w:t>
      </w:r>
      <w:r w:rsidR="007E34A5">
        <w:rPr>
          <w:rFonts w:ascii="Arial" w:hAnsi="Arial" w:cs="Arial"/>
          <w:sz w:val="24"/>
          <w:szCs w:val="24"/>
        </w:rPr>
        <w:t>s.</w:t>
      </w:r>
      <w:r>
        <w:rPr>
          <w:rFonts w:ascii="Arial" w:hAnsi="Arial" w:cs="Arial"/>
          <w:sz w:val="24"/>
          <w:szCs w:val="24"/>
        </w:rPr>
        <w:t xml:space="preserve"> </w:t>
      </w:r>
      <w:r w:rsidR="007E34A5">
        <w:rPr>
          <w:rFonts w:ascii="Arial" w:hAnsi="Arial" w:cs="Arial"/>
          <w:sz w:val="24"/>
          <w:szCs w:val="24"/>
        </w:rPr>
        <w:t xml:space="preserve">We also anticipate that </w:t>
      </w:r>
      <w:r>
        <w:rPr>
          <w:rFonts w:ascii="Arial" w:hAnsi="Arial" w:cs="Arial"/>
          <w:sz w:val="24"/>
          <w:szCs w:val="24"/>
        </w:rPr>
        <w:t>the various tuning methods for the learning rates would also perform differently depending on the size of the dataset.</w:t>
      </w:r>
    </w:p>
    <w:p w14:paraId="2894CBDB" w14:textId="62684785" w:rsidR="006576BC" w:rsidRPr="00692714" w:rsidRDefault="00692714" w:rsidP="00CD23FD">
      <w:pPr>
        <w:pStyle w:val="ListParagraph"/>
        <w:numPr>
          <w:ilvl w:val="1"/>
          <w:numId w:val="18"/>
        </w:numPr>
        <w:jc w:val="both"/>
        <w:rPr>
          <w:rFonts w:ascii="Arial" w:hAnsi="Arial" w:cs="Arial"/>
          <w:sz w:val="24"/>
          <w:szCs w:val="24"/>
          <w:u w:val="single"/>
        </w:rPr>
      </w:pPr>
      <w:r w:rsidRPr="00CD23FD">
        <w:rPr>
          <w:rFonts w:ascii="Arial" w:hAnsi="Arial" w:cs="Arial"/>
          <w:sz w:val="24"/>
          <w:szCs w:val="24"/>
        </w:rPr>
        <w:t xml:space="preserve"> </w:t>
      </w:r>
      <w:r w:rsidR="006A5433" w:rsidRPr="00692714">
        <w:rPr>
          <w:rFonts w:ascii="Arial" w:hAnsi="Arial" w:cs="Arial"/>
          <w:sz w:val="24"/>
          <w:szCs w:val="24"/>
          <w:u w:val="single"/>
        </w:rPr>
        <w:t xml:space="preserve">Comparison of FFNN and </w:t>
      </w:r>
      <w:r w:rsidR="001F696F" w:rsidRPr="00692714">
        <w:rPr>
          <w:rFonts w:ascii="Arial" w:hAnsi="Arial" w:cs="Arial"/>
          <w:sz w:val="24"/>
          <w:szCs w:val="24"/>
          <w:u w:val="single"/>
        </w:rPr>
        <w:t>linear regression</w:t>
      </w:r>
      <w:r w:rsidR="007C729F" w:rsidRPr="00692714">
        <w:rPr>
          <w:rFonts w:ascii="Arial" w:hAnsi="Arial" w:cs="Arial"/>
          <w:sz w:val="24"/>
          <w:szCs w:val="24"/>
          <w:u w:val="single"/>
        </w:rPr>
        <w:t xml:space="preserve"> performance</w:t>
      </w:r>
      <w:r w:rsidR="006A5433" w:rsidRPr="00692714">
        <w:rPr>
          <w:rFonts w:ascii="Arial" w:hAnsi="Arial" w:cs="Arial"/>
          <w:sz w:val="24"/>
          <w:szCs w:val="24"/>
          <w:u w:val="single"/>
        </w:rPr>
        <w:t xml:space="preserve"> for </w:t>
      </w:r>
      <w:r w:rsidR="001E28F0" w:rsidRPr="00692714">
        <w:rPr>
          <w:rFonts w:ascii="Arial" w:hAnsi="Arial" w:cs="Arial"/>
          <w:sz w:val="24"/>
          <w:szCs w:val="24"/>
          <w:u w:val="single"/>
        </w:rPr>
        <w:t xml:space="preserve">the </w:t>
      </w:r>
      <w:r w:rsidR="006A5433" w:rsidRPr="00692714">
        <w:rPr>
          <w:rFonts w:ascii="Arial" w:hAnsi="Arial" w:cs="Arial"/>
          <w:sz w:val="24"/>
          <w:szCs w:val="24"/>
          <w:u w:val="single"/>
        </w:rPr>
        <w:t>Franke Function</w:t>
      </w:r>
      <w:r w:rsidR="0021771A" w:rsidRPr="00692714">
        <w:rPr>
          <w:rFonts w:ascii="Arial" w:hAnsi="Arial" w:cs="Arial"/>
          <w:sz w:val="24"/>
          <w:szCs w:val="24"/>
          <w:u w:val="single"/>
        </w:rPr>
        <w:t xml:space="preserve"> data</w:t>
      </w:r>
      <w:r w:rsidR="006A5433" w:rsidRPr="00692714">
        <w:rPr>
          <w:rFonts w:ascii="Arial" w:hAnsi="Arial" w:cs="Arial"/>
          <w:sz w:val="24"/>
          <w:szCs w:val="24"/>
          <w:u w:val="single"/>
        </w:rPr>
        <w:t xml:space="preserve"> </w:t>
      </w:r>
      <w:r w:rsidR="0021771A" w:rsidRPr="00692714">
        <w:rPr>
          <w:rFonts w:ascii="Arial" w:hAnsi="Arial" w:cs="Arial"/>
          <w:sz w:val="24"/>
          <w:szCs w:val="24"/>
          <w:u w:val="single"/>
        </w:rPr>
        <w:t>regression task</w:t>
      </w:r>
    </w:p>
    <w:p w14:paraId="510899A8" w14:textId="7B651B36" w:rsidR="00D678F6" w:rsidRDefault="001F696F" w:rsidP="0039404F">
      <w:pPr>
        <w:jc w:val="both"/>
        <w:rPr>
          <w:rFonts w:ascii="Arial" w:hAnsi="Arial" w:cs="Arial"/>
          <w:sz w:val="24"/>
          <w:szCs w:val="24"/>
        </w:rPr>
      </w:pPr>
      <w:r>
        <w:rPr>
          <w:rFonts w:ascii="Arial" w:hAnsi="Arial" w:cs="Arial"/>
          <w:sz w:val="24"/>
          <w:szCs w:val="24"/>
        </w:rPr>
        <w:t xml:space="preserve">Overall, the </w:t>
      </w:r>
      <w:r w:rsidR="0039404F">
        <w:rPr>
          <w:rFonts w:ascii="Arial" w:hAnsi="Arial" w:cs="Arial"/>
          <w:sz w:val="24"/>
          <w:szCs w:val="24"/>
        </w:rPr>
        <w:t>FFNN</w:t>
      </w:r>
      <w:r>
        <w:rPr>
          <w:rFonts w:ascii="Arial" w:hAnsi="Arial" w:cs="Arial"/>
          <w:sz w:val="24"/>
          <w:szCs w:val="24"/>
        </w:rPr>
        <w:t xml:space="preserve"> performs marginally better than</w:t>
      </w:r>
      <w:r w:rsidR="0039404F">
        <w:rPr>
          <w:rFonts w:ascii="Arial" w:hAnsi="Arial" w:cs="Arial"/>
          <w:sz w:val="24"/>
          <w:szCs w:val="24"/>
        </w:rPr>
        <w:t xml:space="preserve"> the</w:t>
      </w:r>
      <w:r>
        <w:rPr>
          <w:rFonts w:ascii="Arial" w:hAnsi="Arial" w:cs="Arial"/>
          <w:sz w:val="24"/>
          <w:szCs w:val="24"/>
        </w:rPr>
        <w:t xml:space="preserve"> </w:t>
      </w:r>
      <w:r w:rsidR="0039404F">
        <w:rPr>
          <w:rFonts w:ascii="Arial" w:hAnsi="Arial" w:cs="Arial"/>
          <w:sz w:val="24"/>
          <w:szCs w:val="24"/>
        </w:rPr>
        <w:t>OLS and Ridge regression</w:t>
      </w:r>
      <w:r>
        <w:rPr>
          <w:rFonts w:ascii="Arial" w:hAnsi="Arial" w:cs="Arial"/>
          <w:sz w:val="24"/>
          <w:szCs w:val="24"/>
        </w:rPr>
        <w:t xml:space="preserve"> technique as the </w:t>
      </w:r>
      <w:r w:rsidR="0039404F">
        <w:rPr>
          <w:rFonts w:ascii="Arial" w:hAnsi="Arial" w:cs="Arial"/>
          <w:sz w:val="24"/>
          <w:szCs w:val="24"/>
        </w:rPr>
        <w:t xml:space="preserve">best </w:t>
      </w:r>
      <w:r>
        <w:rPr>
          <w:rFonts w:ascii="Arial" w:hAnsi="Arial" w:cs="Arial"/>
          <w:sz w:val="24"/>
          <w:szCs w:val="24"/>
        </w:rPr>
        <w:t xml:space="preserve">predictive power </w:t>
      </w:r>
      <w:r w:rsidR="0039404F">
        <w:rPr>
          <w:rFonts w:ascii="Arial" w:hAnsi="Arial" w:cs="Arial"/>
          <w:sz w:val="24"/>
          <w:szCs w:val="24"/>
        </w:rPr>
        <w:t>is obtained for</w:t>
      </w:r>
      <w:r w:rsidR="0039404F" w:rsidRPr="0039404F">
        <w:rPr>
          <w:rFonts w:ascii="Arial" w:hAnsi="Arial" w:cs="Arial"/>
          <w:sz w:val="24"/>
          <w:szCs w:val="24"/>
        </w:rPr>
        <w:t xml:space="preserve"> </w:t>
      </w:r>
      <w:r w:rsidR="0039404F">
        <w:rPr>
          <w:rFonts w:ascii="Arial" w:hAnsi="Arial" w:cs="Arial"/>
          <w:sz w:val="24"/>
          <w:szCs w:val="24"/>
        </w:rPr>
        <w:t xml:space="preserve">one hidden layer with 4 nodes FFNN with a </w:t>
      </w:r>
      <w:r w:rsidR="00632937">
        <w:rPr>
          <w:rFonts w:ascii="Arial" w:hAnsi="Arial" w:cs="Arial"/>
          <w:sz w:val="24"/>
          <w:szCs w:val="24"/>
        </w:rPr>
        <w:t xml:space="preserve">test </w:t>
      </w:r>
      <w:r w:rsidR="0039404F">
        <w:rPr>
          <w:rFonts w:ascii="Arial" w:hAnsi="Arial" w:cs="Arial"/>
          <w:sz w:val="24"/>
          <w:szCs w:val="24"/>
        </w:rPr>
        <w:t>MSE of 0.013 (scikit) and 0.018 (own implementation). For the OLS, we found that a 4</w:t>
      </w:r>
      <w:r w:rsidR="0039404F" w:rsidRPr="0039404F">
        <w:rPr>
          <w:rFonts w:ascii="Arial" w:hAnsi="Arial" w:cs="Arial"/>
          <w:sz w:val="24"/>
          <w:szCs w:val="24"/>
          <w:vertAlign w:val="superscript"/>
        </w:rPr>
        <w:t>th</w:t>
      </w:r>
      <w:r w:rsidR="0039404F">
        <w:rPr>
          <w:rFonts w:ascii="Arial" w:hAnsi="Arial" w:cs="Arial"/>
          <w:sz w:val="24"/>
          <w:szCs w:val="24"/>
        </w:rPr>
        <w:t xml:space="preserve"> order degree </w:t>
      </w:r>
      <w:r w:rsidR="003750A2">
        <w:rPr>
          <w:rFonts w:ascii="Arial" w:hAnsi="Arial" w:cs="Arial"/>
          <w:sz w:val="24"/>
          <w:szCs w:val="24"/>
        </w:rPr>
        <w:t xml:space="preserve">polynomial yields a </w:t>
      </w:r>
      <w:r w:rsidR="0039404F">
        <w:rPr>
          <w:rFonts w:ascii="Arial" w:hAnsi="Arial" w:cs="Arial"/>
          <w:sz w:val="24"/>
          <w:szCs w:val="24"/>
        </w:rPr>
        <w:t>MSE test = 0.016</w:t>
      </w:r>
      <w:r w:rsidR="003750A2">
        <w:rPr>
          <w:rFonts w:ascii="Arial" w:hAnsi="Arial" w:cs="Arial"/>
          <w:sz w:val="24"/>
          <w:szCs w:val="24"/>
        </w:rPr>
        <w:t xml:space="preserve"> (Fig. 3 in </w:t>
      </w:r>
      <w:hyperlink r:id="rId37" w:history="1">
        <w:r w:rsidR="003750A2" w:rsidRPr="005B4DD5">
          <w:rPr>
            <w:rStyle w:val="Hyperlink"/>
            <w:rFonts w:ascii="Arial" w:hAnsi="Arial" w:cs="Arial"/>
            <w:sz w:val="24"/>
            <w:szCs w:val="24"/>
          </w:rPr>
          <w:t>project 1</w:t>
        </w:r>
        <w:r w:rsidR="005B4DD5" w:rsidRPr="005B4DD5">
          <w:rPr>
            <w:rStyle w:val="Hyperlink"/>
            <w:rFonts w:ascii="Arial" w:hAnsi="Arial" w:cs="Arial"/>
            <w:sz w:val="24"/>
            <w:szCs w:val="24"/>
          </w:rPr>
          <w:t xml:space="preserve"> report</w:t>
        </w:r>
      </w:hyperlink>
      <w:ins w:id="139" w:author="Luis Barreiro" w:date="2022-11-16T22:09:00Z">
        <w:r w:rsidR="00664A5D">
          <w:rPr>
            <w:rFonts w:ascii="Arial" w:hAnsi="Arial" w:cs="Arial"/>
            <w:sz w:val="24"/>
            <w:szCs w:val="24"/>
          </w:rPr>
          <w:t>)</w:t>
        </w:r>
      </w:ins>
      <w:r w:rsidR="003750A2">
        <w:rPr>
          <w:rFonts w:ascii="Arial" w:hAnsi="Arial" w:cs="Arial"/>
          <w:sz w:val="24"/>
          <w:szCs w:val="24"/>
        </w:rPr>
        <w:t>.</w:t>
      </w:r>
    </w:p>
    <w:p w14:paraId="5055DEFB" w14:textId="3D8BB764" w:rsidR="008314D4" w:rsidRDefault="00D678F6" w:rsidP="0039404F">
      <w:pPr>
        <w:jc w:val="both"/>
        <w:rPr>
          <w:rFonts w:ascii="Arial" w:hAnsi="Arial" w:cs="Arial"/>
          <w:sz w:val="24"/>
          <w:szCs w:val="24"/>
        </w:rPr>
      </w:pPr>
      <w:r>
        <w:rPr>
          <w:rFonts w:ascii="Arial" w:hAnsi="Arial" w:cs="Arial"/>
          <w:sz w:val="24"/>
          <w:szCs w:val="24"/>
        </w:rPr>
        <w:t xml:space="preserve">FFNN seems to be more robust with respect to overfitting than </w:t>
      </w:r>
      <w:r w:rsidR="00746488">
        <w:rPr>
          <w:rFonts w:ascii="Arial" w:hAnsi="Arial" w:cs="Arial"/>
          <w:sz w:val="24"/>
          <w:szCs w:val="24"/>
        </w:rPr>
        <w:t xml:space="preserve">linear </w:t>
      </w:r>
      <w:r>
        <w:rPr>
          <w:rFonts w:ascii="Arial" w:hAnsi="Arial" w:cs="Arial"/>
          <w:sz w:val="24"/>
          <w:szCs w:val="24"/>
        </w:rPr>
        <w:t>regression</w:t>
      </w:r>
      <w:r w:rsidR="00746488">
        <w:rPr>
          <w:rFonts w:ascii="Arial" w:hAnsi="Arial" w:cs="Arial"/>
          <w:sz w:val="24"/>
          <w:szCs w:val="24"/>
        </w:rPr>
        <w:t xml:space="preserve"> </w:t>
      </w:r>
      <w:r>
        <w:rPr>
          <w:rFonts w:ascii="Arial" w:hAnsi="Arial" w:cs="Arial"/>
          <w:sz w:val="24"/>
          <w:szCs w:val="24"/>
        </w:rPr>
        <w:t xml:space="preserve">as we observe the depth and width of the network only start to impact the prediction error for an exaggerated number of nodes (100 nodes in Fig. 12). Our opinion is that the </w:t>
      </w:r>
      <w:r w:rsidR="00746488">
        <w:rPr>
          <w:rFonts w:ascii="Arial" w:hAnsi="Arial" w:cs="Arial"/>
          <w:sz w:val="24"/>
          <w:szCs w:val="24"/>
        </w:rPr>
        <w:t xml:space="preserve">numerical </w:t>
      </w:r>
      <w:r>
        <w:rPr>
          <w:rFonts w:ascii="Arial" w:hAnsi="Arial" w:cs="Arial"/>
          <w:sz w:val="24"/>
          <w:szCs w:val="24"/>
        </w:rPr>
        <w:t>stability of the training seems to be a more salient issue than overfitting</w:t>
      </w:r>
      <w:r w:rsidR="00746488">
        <w:rPr>
          <w:rFonts w:ascii="Arial" w:hAnsi="Arial" w:cs="Arial"/>
          <w:sz w:val="24"/>
          <w:szCs w:val="24"/>
        </w:rPr>
        <w:t xml:space="preserve"> </w:t>
      </w:r>
      <w:r w:rsidR="000E7806">
        <w:rPr>
          <w:rFonts w:ascii="Arial" w:hAnsi="Arial" w:cs="Arial"/>
          <w:sz w:val="24"/>
          <w:szCs w:val="24"/>
        </w:rPr>
        <w:t>for FFNN</w:t>
      </w:r>
      <w:r w:rsidR="00746488">
        <w:rPr>
          <w:rFonts w:ascii="Arial" w:hAnsi="Arial" w:cs="Arial"/>
          <w:sz w:val="24"/>
          <w:szCs w:val="24"/>
        </w:rPr>
        <w:t xml:space="preserve"> as opposed to OLS</w:t>
      </w:r>
      <w:r>
        <w:rPr>
          <w:rFonts w:ascii="Arial" w:hAnsi="Arial" w:cs="Arial"/>
          <w:sz w:val="24"/>
          <w:szCs w:val="24"/>
        </w:rPr>
        <w:t>. This is especially noticeable when the learning rates goes beyond η=0.01</w:t>
      </w:r>
      <w:r w:rsidR="000E7806">
        <w:rPr>
          <w:rFonts w:ascii="Arial" w:hAnsi="Arial" w:cs="Arial"/>
          <w:sz w:val="24"/>
          <w:szCs w:val="24"/>
        </w:rPr>
        <w:t xml:space="preserve"> (Figs 8 to 13)</w:t>
      </w:r>
      <w:r>
        <w:rPr>
          <w:rFonts w:ascii="Arial" w:hAnsi="Arial" w:cs="Arial"/>
          <w:sz w:val="24"/>
          <w:szCs w:val="24"/>
        </w:rPr>
        <w:t xml:space="preserve">. In our regression case, the </w:t>
      </w:r>
      <w:r w:rsidR="000E7806">
        <w:rPr>
          <w:rFonts w:ascii="Arial" w:hAnsi="Arial" w:cs="Arial"/>
          <w:sz w:val="24"/>
          <w:szCs w:val="24"/>
        </w:rPr>
        <w:t>instability</w:t>
      </w:r>
      <w:r>
        <w:rPr>
          <w:rFonts w:ascii="Arial" w:hAnsi="Arial" w:cs="Arial"/>
          <w:sz w:val="24"/>
          <w:szCs w:val="24"/>
        </w:rPr>
        <w:t xml:space="preserve"> of the FFNN training is</w:t>
      </w:r>
      <w:r w:rsidR="001C0643">
        <w:rPr>
          <w:rFonts w:ascii="Arial" w:hAnsi="Arial" w:cs="Arial"/>
          <w:sz w:val="24"/>
          <w:szCs w:val="24"/>
        </w:rPr>
        <w:t xml:space="preserve"> often</w:t>
      </w:r>
      <w:r>
        <w:rPr>
          <w:rFonts w:ascii="Arial" w:hAnsi="Arial" w:cs="Arial"/>
          <w:sz w:val="24"/>
          <w:szCs w:val="24"/>
        </w:rPr>
        <w:t xml:space="preserve"> caused by exploding </w:t>
      </w:r>
      <w:r w:rsidR="001C0643">
        <w:rPr>
          <w:rFonts w:ascii="Arial" w:hAnsi="Arial" w:cs="Arial"/>
          <w:sz w:val="24"/>
          <w:szCs w:val="24"/>
        </w:rPr>
        <w:t>gradients values, a common issue for deep learning method like FFNN.</w:t>
      </w:r>
    </w:p>
    <w:p w14:paraId="119B7086" w14:textId="5CE0526F" w:rsidR="00D678F6" w:rsidRPr="0039404F" w:rsidRDefault="008314D4" w:rsidP="0039404F">
      <w:pPr>
        <w:jc w:val="both"/>
        <w:rPr>
          <w:rFonts w:ascii="Arial" w:hAnsi="Arial" w:cs="Arial"/>
          <w:sz w:val="24"/>
          <w:szCs w:val="24"/>
        </w:rPr>
      </w:pPr>
      <w:r>
        <w:rPr>
          <w:rFonts w:ascii="Arial" w:hAnsi="Arial" w:cs="Arial"/>
          <w:sz w:val="24"/>
          <w:szCs w:val="24"/>
        </w:rPr>
        <w:t xml:space="preserve">The </w:t>
      </w:r>
      <w:proofErr w:type="spellStart"/>
      <w:r>
        <w:rPr>
          <w:rFonts w:ascii="Arial" w:hAnsi="Arial" w:cs="Arial"/>
          <w:sz w:val="24"/>
          <w:szCs w:val="24"/>
        </w:rPr>
        <w:t>ReLU</w:t>
      </w:r>
      <w:proofErr w:type="spellEnd"/>
      <w:r>
        <w:rPr>
          <w:rFonts w:ascii="Arial" w:hAnsi="Arial" w:cs="Arial"/>
          <w:sz w:val="24"/>
          <w:szCs w:val="24"/>
        </w:rPr>
        <w:t xml:space="preserve"> and leaky </w:t>
      </w:r>
      <w:proofErr w:type="spellStart"/>
      <w:r>
        <w:rPr>
          <w:rFonts w:ascii="Arial" w:hAnsi="Arial" w:cs="Arial"/>
          <w:sz w:val="24"/>
          <w:szCs w:val="24"/>
        </w:rPr>
        <w:t>ReLU</w:t>
      </w:r>
      <w:proofErr w:type="spellEnd"/>
      <w:r>
        <w:rPr>
          <w:rFonts w:ascii="Arial" w:hAnsi="Arial" w:cs="Arial"/>
          <w:sz w:val="24"/>
          <w:szCs w:val="24"/>
        </w:rPr>
        <w:t xml:space="preserve"> activation functions are preferred.</w:t>
      </w:r>
      <w:r w:rsidR="001C0643">
        <w:rPr>
          <w:rFonts w:ascii="Arial" w:hAnsi="Arial" w:cs="Arial"/>
          <w:sz w:val="24"/>
          <w:szCs w:val="24"/>
        </w:rPr>
        <w:t xml:space="preserve"> </w:t>
      </w:r>
    </w:p>
    <w:p w14:paraId="2A59F69E" w14:textId="221E01BB" w:rsidR="008A26E0" w:rsidRPr="00692714" w:rsidRDefault="00692714" w:rsidP="00CD23FD">
      <w:pPr>
        <w:pStyle w:val="ListParagraph"/>
        <w:numPr>
          <w:ilvl w:val="1"/>
          <w:numId w:val="18"/>
        </w:numPr>
        <w:jc w:val="both"/>
        <w:rPr>
          <w:rFonts w:ascii="Arial" w:hAnsi="Arial" w:cs="Arial"/>
          <w:sz w:val="24"/>
          <w:szCs w:val="24"/>
          <w:u w:val="single"/>
        </w:rPr>
      </w:pPr>
      <w:r>
        <w:rPr>
          <w:rFonts w:ascii="Arial" w:hAnsi="Arial" w:cs="Arial"/>
          <w:sz w:val="24"/>
          <w:szCs w:val="24"/>
          <w:u w:val="single"/>
        </w:rPr>
        <w:t xml:space="preserve"> </w:t>
      </w:r>
      <w:r w:rsidR="00397917" w:rsidRPr="00692714">
        <w:rPr>
          <w:rFonts w:ascii="Arial" w:hAnsi="Arial" w:cs="Arial"/>
          <w:sz w:val="24"/>
          <w:szCs w:val="24"/>
          <w:u w:val="single"/>
        </w:rPr>
        <w:t xml:space="preserve">Comparison of FFNN and </w:t>
      </w:r>
      <w:r w:rsidR="0021771A" w:rsidRPr="00692714">
        <w:rPr>
          <w:rFonts w:ascii="Arial" w:hAnsi="Arial" w:cs="Arial"/>
          <w:sz w:val="24"/>
          <w:szCs w:val="24"/>
          <w:u w:val="single"/>
        </w:rPr>
        <w:t>Logistic regression</w:t>
      </w:r>
      <w:r w:rsidR="00397917" w:rsidRPr="00692714">
        <w:rPr>
          <w:rFonts w:ascii="Arial" w:hAnsi="Arial" w:cs="Arial"/>
          <w:sz w:val="24"/>
          <w:szCs w:val="24"/>
          <w:u w:val="single"/>
        </w:rPr>
        <w:t xml:space="preserve"> </w:t>
      </w:r>
      <w:r w:rsidR="007C729F" w:rsidRPr="00692714">
        <w:rPr>
          <w:rFonts w:ascii="Arial" w:hAnsi="Arial" w:cs="Arial"/>
          <w:sz w:val="24"/>
          <w:szCs w:val="24"/>
          <w:u w:val="single"/>
        </w:rPr>
        <w:t xml:space="preserve">performance </w:t>
      </w:r>
      <w:r w:rsidR="00397917" w:rsidRPr="00692714">
        <w:rPr>
          <w:rFonts w:ascii="Arial" w:hAnsi="Arial" w:cs="Arial"/>
          <w:sz w:val="24"/>
          <w:szCs w:val="24"/>
          <w:u w:val="single"/>
        </w:rPr>
        <w:t xml:space="preserve">for </w:t>
      </w:r>
      <w:r w:rsidR="000604A6" w:rsidRPr="00692714">
        <w:rPr>
          <w:rFonts w:ascii="Arial" w:hAnsi="Arial" w:cs="Arial"/>
          <w:sz w:val="24"/>
          <w:szCs w:val="24"/>
          <w:u w:val="single"/>
        </w:rPr>
        <w:t>Wisconsin Breast cancer</w:t>
      </w:r>
      <w:r w:rsidR="00397917" w:rsidRPr="00692714">
        <w:rPr>
          <w:rFonts w:ascii="Arial" w:hAnsi="Arial" w:cs="Arial"/>
          <w:sz w:val="24"/>
          <w:szCs w:val="24"/>
          <w:u w:val="single"/>
        </w:rPr>
        <w:t xml:space="preserve"> </w:t>
      </w:r>
      <w:r w:rsidR="0021771A" w:rsidRPr="00692714">
        <w:rPr>
          <w:rFonts w:ascii="Arial" w:hAnsi="Arial" w:cs="Arial"/>
          <w:sz w:val="24"/>
          <w:szCs w:val="24"/>
          <w:u w:val="single"/>
        </w:rPr>
        <w:t>classification task</w:t>
      </w:r>
    </w:p>
    <w:p w14:paraId="19B55E2D" w14:textId="34074C73" w:rsidR="00AD3090" w:rsidRDefault="00AD3090" w:rsidP="00AD3090">
      <w:pPr>
        <w:jc w:val="both"/>
        <w:rPr>
          <w:rFonts w:ascii="Arial" w:hAnsi="Arial" w:cs="Arial"/>
          <w:sz w:val="24"/>
          <w:szCs w:val="24"/>
        </w:rPr>
      </w:pPr>
      <w:r>
        <w:rPr>
          <w:rFonts w:ascii="Arial" w:hAnsi="Arial" w:cs="Arial"/>
          <w:sz w:val="24"/>
          <w:szCs w:val="24"/>
        </w:rPr>
        <w:t xml:space="preserve">For the classification task presented in this report, we find that the FFNN performs better than the logistic regression model both in terms of training and prediction accuracies: 100% for training and 93% tests scores for FFNN and 96% for training, 91% for tests accuracy for logistic regression. </w:t>
      </w:r>
    </w:p>
    <w:p w14:paraId="5301019E" w14:textId="4F73FB88" w:rsidR="00AD3090" w:rsidRDefault="00AD3090" w:rsidP="00AD3090">
      <w:pPr>
        <w:jc w:val="both"/>
        <w:rPr>
          <w:rFonts w:ascii="Arial" w:hAnsi="Arial" w:cs="Arial"/>
          <w:sz w:val="24"/>
          <w:szCs w:val="24"/>
        </w:rPr>
      </w:pPr>
      <w:r>
        <w:rPr>
          <w:rFonts w:ascii="Arial" w:hAnsi="Arial" w:cs="Arial"/>
          <w:sz w:val="24"/>
          <w:szCs w:val="24"/>
        </w:rPr>
        <w:t>We note that the scikit-learn implementation of FFNN and Logistic regression performs only marginally better than our own implementation for the classification problem!</w:t>
      </w:r>
    </w:p>
    <w:p w14:paraId="2F85620B" w14:textId="24C74D95" w:rsidR="00AD3090" w:rsidRDefault="00AD3090" w:rsidP="00AD3090">
      <w:pPr>
        <w:jc w:val="both"/>
        <w:rPr>
          <w:rFonts w:ascii="Arial" w:hAnsi="Arial" w:cs="Arial"/>
          <w:sz w:val="24"/>
          <w:szCs w:val="24"/>
        </w:rPr>
      </w:pPr>
      <w:r>
        <w:rPr>
          <w:rFonts w:ascii="Arial" w:hAnsi="Arial" w:cs="Arial"/>
          <w:sz w:val="24"/>
          <w:szCs w:val="24"/>
        </w:rPr>
        <w:t xml:space="preserve">Like for the regression task, we observe that </w:t>
      </w:r>
      <w:r w:rsidR="003B1F06">
        <w:rPr>
          <w:rFonts w:ascii="Arial" w:hAnsi="Arial" w:cs="Arial"/>
          <w:sz w:val="24"/>
          <w:szCs w:val="24"/>
        </w:rPr>
        <w:t xml:space="preserve">FFNN are robust with respect to overfitting but are subject to more numerical instability as the architecture of the network becomes </w:t>
      </w:r>
      <w:r w:rsidR="003B1F06">
        <w:rPr>
          <w:rFonts w:ascii="Arial" w:hAnsi="Arial" w:cs="Arial"/>
          <w:sz w:val="24"/>
          <w:szCs w:val="24"/>
        </w:rPr>
        <w:lastRenderedPageBreak/>
        <w:t xml:space="preserve">wider and deeper. On Fig. 18, we clearly see that a deeper learner (10 hidden layers) fails. </w:t>
      </w:r>
    </w:p>
    <w:p w14:paraId="16007374" w14:textId="0A0D8BE7" w:rsidR="008A26E0" w:rsidRPr="00AD3090" w:rsidRDefault="000E7806" w:rsidP="00AD3090">
      <w:pPr>
        <w:jc w:val="both"/>
        <w:rPr>
          <w:rFonts w:ascii="Arial" w:hAnsi="Arial" w:cs="Arial"/>
          <w:sz w:val="24"/>
          <w:szCs w:val="24"/>
        </w:rPr>
      </w:pPr>
      <w:r>
        <w:rPr>
          <w:rFonts w:ascii="Arial" w:hAnsi="Arial" w:cs="Arial"/>
          <w:sz w:val="24"/>
          <w:szCs w:val="24"/>
        </w:rPr>
        <w:t>Regarding the</w:t>
      </w:r>
      <w:r w:rsidR="008314D4">
        <w:rPr>
          <w:rFonts w:ascii="Arial" w:hAnsi="Arial" w:cs="Arial"/>
          <w:sz w:val="24"/>
          <w:szCs w:val="24"/>
        </w:rPr>
        <w:t xml:space="preserve"> activation function, </w:t>
      </w:r>
      <w:r>
        <w:rPr>
          <w:rFonts w:ascii="Arial" w:hAnsi="Arial" w:cs="Arial"/>
          <w:sz w:val="24"/>
          <w:szCs w:val="24"/>
        </w:rPr>
        <w:t>t</w:t>
      </w:r>
      <w:r w:rsidR="008314D4">
        <w:rPr>
          <w:rFonts w:ascii="Arial" w:hAnsi="Arial" w:cs="Arial"/>
          <w:sz w:val="24"/>
          <w:szCs w:val="24"/>
        </w:rPr>
        <w:t>he experiments</w:t>
      </w:r>
      <w:r>
        <w:rPr>
          <w:rFonts w:ascii="Arial" w:hAnsi="Arial" w:cs="Arial"/>
          <w:sz w:val="24"/>
          <w:szCs w:val="24"/>
        </w:rPr>
        <w:t xml:space="preserve"> in Fig. 19</w:t>
      </w:r>
      <w:r w:rsidR="008314D4">
        <w:rPr>
          <w:rFonts w:ascii="Arial" w:hAnsi="Arial" w:cs="Arial"/>
          <w:sz w:val="24"/>
          <w:szCs w:val="24"/>
        </w:rPr>
        <w:t xml:space="preserve"> shows that </w:t>
      </w:r>
      <w:proofErr w:type="spellStart"/>
      <w:r w:rsidR="008314D4">
        <w:rPr>
          <w:rFonts w:ascii="Arial" w:hAnsi="Arial" w:cs="Arial"/>
          <w:sz w:val="24"/>
          <w:szCs w:val="24"/>
        </w:rPr>
        <w:t>ReLU</w:t>
      </w:r>
      <w:proofErr w:type="spellEnd"/>
      <w:r w:rsidR="008314D4">
        <w:rPr>
          <w:rFonts w:ascii="Arial" w:hAnsi="Arial" w:cs="Arial"/>
          <w:sz w:val="24"/>
          <w:szCs w:val="24"/>
        </w:rPr>
        <w:t xml:space="preserve"> and leaky </w:t>
      </w:r>
      <w:proofErr w:type="spellStart"/>
      <w:r w:rsidR="008314D4">
        <w:rPr>
          <w:rFonts w:ascii="Arial" w:hAnsi="Arial" w:cs="Arial"/>
          <w:sz w:val="24"/>
          <w:szCs w:val="24"/>
        </w:rPr>
        <w:t>ReLU</w:t>
      </w:r>
      <w:proofErr w:type="spellEnd"/>
      <w:r w:rsidR="008314D4">
        <w:rPr>
          <w:rFonts w:ascii="Arial" w:hAnsi="Arial" w:cs="Arial"/>
          <w:sz w:val="24"/>
          <w:szCs w:val="24"/>
        </w:rPr>
        <w:t xml:space="preserve"> are </w:t>
      </w:r>
      <w:r w:rsidR="00826181">
        <w:rPr>
          <w:rFonts w:ascii="Arial" w:hAnsi="Arial" w:cs="Arial"/>
          <w:sz w:val="24"/>
          <w:szCs w:val="24"/>
        </w:rPr>
        <w:t>best suited</w:t>
      </w:r>
      <w:r w:rsidR="008314D4">
        <w:rPr>
          <w:rFonts w:ascii="Arial" w:hAnsi="Arial" w:cs="Arial"/>
          <w:sz w:val="24"/>
          <w:szCs w:val="24"/>
        </w:rPr>
        <w:t xml:space="preserve"> </w:t>
      </w:r>
      <w:r>
        <w:rPr>
          <w:rFonts w:ascii="Arial" w:hAnsi="Arial" w:cs="Arial"/>
          <w:sz w:val="24"/>
          <w:szCs w:val="24"/>
        </w:rPr>
        <w:t>as</w:t>
      </w:r>
      <w:r w:rsidR="008314D4">
        <w:rPr>
          <w:rFonts w:ascii="Arial" w:hAnsi="Arial" w:cs="Arial"/>
          <w:sz w:val="24"/>
          <w:szCs w:val="24"/>
        </w:rPr>
        <w:t xml:space="preserve"> hidden layer activation functions and that tanh should be favored over sigmoid for the output </w:t>
      </w:r>
      <w:r>
        <w:rPr>
          <w:rFonts w:ascii="Arial" w:hAnsi="Arial" w:cs="Arial"/>
          <w:sz w:val="24"/>
          <w:szCs w:val="24"/>
        </w:rPr>
        <w:t>layer</w:t>
      </w:r>
      <w:r w:rsidR="008314D4">
        <w:rPr>
          <w:rFonts w:ascii="Arial" w:hAnsi="Arial" w:cs="Arial"/>
          <w:sz w:val="24"/>
          <w:szCs w:val="24"/>
        </w:rPr>
        <w:t>.</w:t>
      </w:r>
    </w:p>
    <w:p w14:paraId="357A0C0F" w14:textId="63B79FE7" w:rsidR="00EF7207" w:rsidRDefault="009C7E38" w:rsidP="00CD23FD">
      <w:pPr>
        <w:pStyle w:val="ListParagraph"/>
        <w:numPr>
          <w:ilvl w:val="1"/>
          <w:numId w:val="18"/>
        </w:numPr>
        <w:jc w:val="both"/>
        <w:rPr>
          <w:rFonts w:ascii="Arial" w:hAnsi="Arial" w:cs="Arial"/>
          <w:sz w:val="24"/>
          <w:szCs w:val="24"/>
          <w:u w:val="single"/>
        </w:rPr>
      </w:pPr>
      <w:r w:rsidRPr="00E30B9D">
        <w:rPr>
          <w:rFonts w:ascii="Arial" w:hAnsi="Arial" w:cs="Arial"/>
          <w:sz w:val="24"/>
          <w:szCs w:val="24"/>
          <w:u w:val="single"/>
        </w:rPr>
        <w:t xml:space="preserve">Tackling </w:t>
      </w:r>
      <w:r w:rsidR="006A5433" w:rsidRPr="00E30B9D">
        <w:rPr>
          <w:rFonts w:ascii="Arial" w:hAnsi="Arial" w:cs="Arial"/>
          <w:sz w:val="24"/>
          <w:szCs w:val="24"/>
          <w:u w:val="single"/>
        </w:rPr>
        <w:t>FFNN instability, exploding and vanishing gradients</w:t>
      </w:r>
    </w:p>
    <w:p w14:paraId="167E4254" w14:textId="77777777" w:rsidR="00CD23FD" w:rsidRPr="00E30B9D" w:rsidRDefault="00CD23FD" w:rsidP="00CD23FD">
      <w:pPr>
        <w:pStyle w:val="ListParagraph"/>
        <w:ind w:left="792"/>
        <w:jc w:val="both"/>
        <w:rPr>
          <w:rFonts w:ascii="Arial" w:hAnsi="Arial" w:cs="Arial"/>
          <w:sz w:val="24"/>
          <w:szCs w:val="24"/>
          <w:u w:val="single"/>
        </w:rPr>
      </w:pPr>
    </w:p>
    <w:p w14:paraId="68162AEF" w14:textId="46E55171" w:rsidR="00EF7207" w:rsidRPr="00E30B9D" w:rsidRDefault="00EF7207" w:rsidP="00CD23FD">
      <w:pPr>
        <w:pStyle w:val="ListParagraph"/>
        <w:numPr>
          <w:ilvl w:val="2"/>
          <w:numId w:val="18"/>
        </w:numPr>
        <w:jc w:val="both"/>
        <w:rPr>
          <w:rFonts w:ascii="Arial" w:hAnsi="Arial" w:cs="Arial"/>
          <w:sz w:val="24"/>
          <w:szCs w:val="24"/>
          <w:u w:val="single"/>
        </w:rPr>
      </w:pPr>
      <w:r w:rsidRPr="00E30B9D">
        <w:rPr>
          <w:rFonts w:ascii="Arial" w:hAnsi="Arial" w:cs="Arial"/>
          <w:sz w:val="24"/>
          <w:szCs w:val="24"/>
          <w:u w:val="single"/>
        </w:rPr>
        <w:t>Numerically stable implementation of activation functions</w:t>
      </w:r>
    </w:p>
    <w:p w14:paraId="6A0A1009" w14:textId="7D4A55B5" w:rsidR="00826181" w:rsidRDefault="00826181" w:rsidP="00826181">
      <w:pPr>
        <w:jc w:val="both"/>
        <w:rPr>
          <w:rFonts w:ascii="Arial" w:hAnsi="Arial" w:cs="Arial"/>
          <w:sz w:val="24"/>
          <w:szCs w:val="24"/>
        </w:rPr>
      </w:pPr>
      <w:r>
        <w:rPr>
          <w:rFonts w:ascii="Arial" w:hAnsi="Arial" w:cs="Arial"/>
          <w:sz w:val="24"/>
          <w:szCs w:val="24"/>
        </w:rPr>
        <w:t xml:space="preserve">We notice that the way the activation </w:t>
      </w:r>
      <w:r w:rsidR="00DC5D46">
        <w:rPr>
          <w:rFonts w:ascii="Arial" w:hAnsi="Arial" w:cs="Arial"/>
          <w:sz w:val="24"/>
          <w:szCs w:val="24"/>
        </w:rPr>
        <w:t xml:space="preserve">function </w:t>
      </w:r>
      <w:r>
        <w:rPr>
          <w:rFonts w:ascii="Arial" w:hAnsi="Arial" w:cs="Arial"/>
          <w:sz w:val="24"/>
          <w:szCs w:val="24"/>
        </w:rPr>
        <w:t xml:space="preserve">is implemented has a crucial impact on the stability of the </w:t>
      </w:r>
      <w:r w:rsidR="00DC5D46">
        <w:rPr>
          <w:rFonts w:ascii="Arial" w:hAnsi="Arial" w:cs="Arial"/>
          <w:sz w:val="24"/>
          <w:szCs w:val="24"/>
        </w:rPr>
        <w:t>FFNN</w:t>
      </w:r>
      <w:r>
        <w:rPr>
          <w:rFonts w:ascii="Arial" w:hAnsi="Arial" w:cs="Arial"/>
          <w:sz w:val="24"/>
          <w:szCs w:val="24"/>
        </w:rPr>
        <w:t xml:space="preserve">. As an </w:t>
      </w:r>
      <w:r w:rsidR="002C4C37">
        <w:rPr>
          <w:rFonts w:ascii="Arial" w:hAnsi="Arial" w:cs="Arial"/>
          <w:sz w:val="24"/>
          <w:szCs w:val="24"/>
        </w:rPr>
        <w:t>example,</w:t>
      </w:r>
      <w:r>
        <w:rPr>
          <w:rFonts w:ascii="Arial" w:hAnsi="Arial" w:cs="Arial"/>
          <w:sz w:val="24"/>
          <w:szCs w:val="24"/>
        </w:rPr>
        <w:t xml:space="preserve"> below, we show </w:t>
      </w:r>
      <w:r w:rsidR="000E7806">
        <w:rPr>
          <w:rFonts w:ascii="Arial" w:hAnsi="Arial" w:cs="Arial"/>
          <w:sz w:val="24"/>
          <w:szCs w:val="24"/>
        </w:rPr>
        <w:t xml:space="preserve">first </w:t>
      </w:r>
      <w:r>
        <w:rPr>
          <w:rFonts w:ascii="Arial" w:hAnsi="Arial" w:cs="Arial"/>
          <w:sz w:val="24"/>
          <w:szCs w:val="24"/>
        </w:rPr>
        <w:t>the “crude” and numerically stable implementation of the sigmoid function</w:t>
      </w:r>
      <w:r w:rsidR="002C4C37">
        <w:rPr>
          <w:rFonts w:ascii="Arial" w:hAnsi="Arial" w:cs="Arial"/>
          <w:sz w:val="24"/>
          <w:szCs w:val="24"/>
        </w:rPr>
        <w:t xml:space="preserve"> in python</w:t>
      </w:r>
      <w:r>
        <w:rPr>
          <w:rFonts w:ascii="Arial" w:hAnsi="Arial" w:cs="Arial"/>
          <w:sz w:val="24"/>
          <w:szCs w:val="24"/>
        </w:rPr>
        <w:t>:</w:t>
      </w:r>
    </w:p>
    <w:p w14:paraId="365C5537" w14:textId="77777777" w:rsidR="000E7806" w:rsidRDefault="000E7806" w:rsidP="000E7806">
      <w:pPr>
        <w:jc w:val="both"/>
        <w:rPr>
          <w:rFonts w:ascii="Arial" w:hAnsi="Arial" w:cs="Arial"/>
          <w:sz w:val="24"/>
          <w:szCs w:val="24"/>
        </w:rPr>
      </w:pPr>
      <w:r>
        <w:rPr>
          <w:rFonts w:ascii="Arial" w:hAnsi="Arial" w:cs="Arial"/>
          <w:sz w:val="24"/>
          <w:szCs w:val="24"/>
        </w:rPr>
        <w:t>Numerically unstable for FFNN:</w:t>
      </w:r>
    </w:p>
    <w:p w14:paraId="5432A7CD" w14:textId="2194D739" w:rsidR="000E7806" w:rsidRDefault="000E7806" w:rsidP="00826181">
      <w:pPr>
        <w:jc w:val="both"/>
        <w:rPr>
          <w:rFonts w:ascii="Arial" w:hAnsi="Arial" w:cs="Arial"/>
          <w:sz w:val="24"/>
          <w:szCs w:val="24"/>
        </w:rPr>
      </w:pPr>
      <w:r w:rsidRPr="002C4C37">
        <w:rPr>
          <w:rFonts w:ascii="Arial" w:hAnsi="Arial" w:cs="Arial"/>
          <w:noProof/>
          <w:sz w:val="24"/>
          <w:szCs w:val="24"/>
        </w:rPr>
        <w:drawing>
          <wp:inline distT="0" distB="0" distL="0" distR="0" wp14:anchorId="66117654" wp14:editId="46F55F70">
            <wp:extent cx="3014685" cy="519116"/>
            <wp:effectExtent l="0" t="0" r="0" b="0"/>
            <wp:docPr id="3" name="Picture 3" descr="A picture containing text, gaug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gauge, device&#10;&#10;Description automatically generated"/>
                    <pic:cNvPicPr/>
                  </pic:nvPicPr>
                  <pic:blipFill>
                    <a:blip r:embed="rId38"/>
                    <a:stretch>
                      <a:fillRect/>
                    </a:stretch>
                  </pic:blipFill>
                  <pic:spPr>
                    <a:xfrm>
                      <a:off x="0" y="0"/>
                      <a:ext cx="3014685" cy="519116"/>
                    </a:xfrm>
                    <a:prstGeom prst="rect">
                      <a:avLst/>
                    </a:prstGeom>
                  </pic:spPr>
                </pic:pic>
              </a:graphicData>
            </a:graphic>
          </wp:inline>
        </w:drawing>
      </w:r>
    </w:p>
    <w:p w14:paraId="5D1F344E" w14:textId="4C136841" w:rsidR="002C4C37" w:rsidRDefault="002C4C37" w:rsidP="00826181">
      <w:pPr>
        <w:jc w:val="both"/>
        <w:rPr>
          <w:rFonts w:ascii="Arial" w:hAnsi="Arial" w:cs="Arial"/>
          <w:sz w:val="24"/>
          <w:szCs w:val="24"/>
        </w:rPr>
      </w:pPr>
      <w:r>
        <w:rPr>
          <w:rFonts w:ascii="Arial" w:hAnsi="Arial" w:cs="Arial"/>
          <w:sz w:val="24"/>
          <w:szCs w:val="24"/>
        </w:rPr>
        <w:t>Numerically stable</w:t>
      </w:r>
      <w:r w:rsidR="000E7806">
        <w:rPr>
          <w:rFonts w:ascii="Arial" w:hAnsi="Arial" w:cs="Arial"/>
          <w:sz w:val="24"/>
          <w:szCs w:val="24"/>
        </w:rPr>
        <w:t xml:space="preserve"> for FFNN</w:t>
      </w:r>
      <w:r>
        <w:rPr>
          <w:rFonts w:ascii="Arial" w:hAnsi="Arial" w:cs="Arial"/>
          <w:sz w:val="24"/>
          <w:szCs w:val="24"/>
        </w:rPr>
        <w:t>:</w:t>
      </w:r>
    </w:p>
    <w:p w14:paraId="331013DC" w14:textId="1F935411" w:rsidR="00826181" w:rsidRDefault="002C4C37" w:rsidP="00826181">
      <w:pPr>
        <w:jc w:val="both"/>
        <w:rPr>
          <w:rFonts w:ascii="Arial" w:hAnsi="Arial" w:cs="Arial"/>
          <w:sz w:val="24"/>
          <w:szCs w:val="24"/>
        </w:rPr>
      </w:pPr>
      <w:r w:rsidRPr="002C4C37">
        <w:rPr>
          <w:rFonts w:ascii="Arial" w:hAnsi="Arial" w:cs="Arial"/>
          <w:noProof/>
          <w:sz w:val="24"/>
          <w:szCs w:val="24"/>
        </w:rPr>
        <w:drawing>
          <wp:inline distT="0" distB="0" distL="0" distR="0" wp14:anchorId="1EACF091" wp14:editId="0B61BC6A">
            <wp:extent cx="2533669" cy="1338272"/>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9"/>
                    <a:stretch>
                      <a:fillRect/>
                    </a:stretch>
                  </pic:blipFill>
                  <pic:spPr>
                    <a:xfrm>
                      <a:off x="0" y="0"/>
                      <a:ext cx="2533669" cy="1338272"/>
                    </a:xfrm>
                    <a:prstGeom prst="rect">
                      <a:avLst/>
                    </a:prstGeom>
                  </pic:spPr>
                </pic:pic>
              </a:graphicData>
            </a:graphic>
          </wp:inline>
        </w:drawing>
      </w:r>
    </w:p>
    <w:p w14:paraId="2B17C52C" w14:textId="4E5E395E" w:rsidR="002C4C37" w:rsidRPr="00826181" w:rsidRDefault="002C4C37" w:rsidP="00826181">
      <w:pPr>
        <w:jc w:val="both"/>
        <w:rPr>
          <w:rFonts w:ascii="Arial" w:hAnsi="Arial" w:cs="Arial"/>
          <w:sz w:val="24"/>
          <w:szCs w:val="24"/>
        </w:rPr>
      </w:pPr>
      <w:r>
        <w:rPr>
          <w:rFonts w:ascii="Arial" w:hAnsi="Arial" w:cs="Arial"/>
          <w:sz w:val="24"/>
          <w:szCs w:val="24"/>
        </w:rPr>
        <w:t xml:space="preserve">Implementing the numerically stable version of the sigmoid function was </w:t>
      </w:r>
      <w:r w:rsidR="000E7806">
        <w:rPr>
          <w:rFonts w:ascii="Arial" w:hAnsi="Arial" w:cs="Arial"/>
          <w:sz w:val="24"/>
          <w:szCs w:val="24"/>
        </w:rPr>
        <w:t>required</w:t>
      </w:r>
      <w:r>
        <w:rPr>
          <w:rFonts w:ascii="Arial" w:hAnsi="Arial" w:cs="Arial"/>
          <w:sz w:val="24"/>
          <w:szCs w:val="24"/>
        </w:rPr>
        <w:t xml:space="preserve"> to stabilize the training and avoid exploding gradients. We think that our implementation of the </w:t>
      </w:r>
      <w:proofErr w:type="spellStart"/>
      <w:r>
        <w:rPr>
          <w:rFonts w:ascii="Arial" w:hAnsi="Arial" w:cs="Arial"/>
          <w:sz w:val="24"/>
          <w:szCs w:val="24"/>
        </w:rPr>
        <w:t>softmax</w:t>
      </w:r>
      <w:proofErr w:type="spellEnd"/>
      <w:r>
        <w:rPr>
          <w:rFonts w:ascii="Arial" w:hAnsi="Arial" w:cs="Arial"/>
          <w:sz w:val="24"/>
          <w:szCs w:val="24"/>
        </w:rPr>
        <w:t xml:space="preserve"> function </w:t>
      </w:r>
      <w:r w:rsidR="000E7806">
        <w:rPr>
          <w:rFonts w:ascii="Arial" w:hAnsi="Arial" w:cs="Arial"/>
          <w:sz w:val="24"/>
          <w:szCs w:val="24"/>
        </w:rPr>
        <w:t>is not stable enough and</w:t>
      </w:r>
      <w:r>
        <w:rPr>
          <w:rFonts w:ascii="Arial" w:hAnsi="Arial" w:cs="Arial"/>
          <w:sz w:val="24"/>
          <w:szCs w:val="24"/>
        </w:rPr>
        <w:t xml:space="preserve"> cause</w:t>
      </w:r>
      <w:r w:rsidR="00DC5D46">
        <w:rPr>
          <w:rFonts w:ascii="Arial" w:hAnsi="Arial" w:cs="Arial"/>
          <w:sz w:val="24"/>
          <w:szCs w:val="24"/>
        </w:rPr>
        <w:t>s</w:t>
      </w:r>
      <w:r>
        <w:rPr>
          <w:rFonts w:ascii="Arial" w:hAnsi="Arial" w:cs="Arial"/>
          <w:sz w:val="24"/>
          <w:szCs w:val="24"/>
        </w:rPr>
        <w:t xml:space="preserve"> exploding</w:t>
      </w:r>
      <w:r w:rsidR="00DC5D46">
        <w:rPr>
          <w:rFonts w:ascii="Arial" w:hAnsi="Arial" w:cs="Arial"/>
          <w:sz w:val="24"/>
          <w:szCs w:val="24"/>
        </w:rPr>
        <w:t xml:space="preserve"> gradient values</w:t>
      </w:r>
      <w:r>
        <w:rPr>
          <w:rFonts w:ascii="Arial" w:hAnsi="Arial" w:cs="Arial"/>
          <w:sz w:val="24"/>
          <w:szCs w:val="24"/>
        </w:rPr>
        <w:t>.</w:t>
      </w:r>
    </w:p>
    <w:p w14:paraId="69E876AA" w14:textId="2A6ABA91" w:rsidR="00E23D86" w:rsidRPr="00E30B9D" w:rsidRDefault="00E23D86" w:rsidP="00CD23FD">
      <w:pPr>
        <w:pStyle w:val="ListParagraph"/>
        <w:numPr>
          <w:ilvl w:val="2"/>
          <w:numId w:val="18"/>
        </w:numPr>
        <w:jc w:val="both"/>
        <w:rPr>
          <w:rFonts w:ascii="Arial" w:hAnsi="Arial" w:cs="Arial"/>
          <w:sz w:val="24"/>
          <w:szCs w:val="24"/>
          <w:u w:val="single"/>
        </w:rPr>
      </w:pPr>
      <w:r w:rsidRPr="00E30B9D">
        <w:rPr>
          <w:rFonts w:ascii="Arial" w:hAnsi="Arial" w:cs="Arial"/>
          <w:sz w:val="24"/>
          <w:szCs w:val="24"/>
          <w:u w:val="single"/>
        </w:rPr>
        <w:t>Gradient clipping</w:t>
      </w:r>
      <w:r w:rsidR="002C4C37" w:rsidRPr="00E30B9D">
        <w:rPr>
          <w:rFonts w:ascii="Arial" w:hAnsi="Arial" w:cs="Arial"/>
          <w:sz w:val="24"/>
          <w:szCs w:val="24"/>
          <w:u w:val="single"/>
        </w:rPr>
        <w:t xml:space="preserve"> and weights initialization</w:t>
      </w:r>
    </w:p>
    <w:p w14:paraId="62C28F36" w14:textId="76B37A16" w:rsidR="002C4C37" w:rsidRDefault="002C4C37" w:rsidP="002C4C37">
      <w:pPr>
        <w:jc w:val="both"/>
        <w:rPr>
          <w:rFonts w:ascii="Arial" w:hAnsi="Arial" w:cs="Arial"/>
          <w:sz w:val="24"/>
          <w:szCs w:val="24"/>
        </w:rPr>
      </w:pPr>
      <w:r>
        <w:rPr>
          <w:rFonts w:ascii="Arial" w:hAnsi="Arial" w:cs="Arial"/>
          <w:sz w:val="24"/>
          <w:szCs w:val="24"/>
        </w:rPr>
        <w:t xml:space="preserve">As highlighted in the first part of the discussion, exploding gradients are a major issue for FFNN and especially for learning rates η &gt; 0.1. A possible way to improve numerical stability would be to implement gradient clipping i.e., setting a cap value </w:t>
      </w:r>
      <w:r w:rsidR="000E7806">
        <w:rPr>
          <w:rFonts w:ascii="Arial" w:hAnsi="Arial" w:cs="Arial"/>
          <w:sz w:val="24"/>
          <w:szCs w:val="24"/>
        </w:rPr>
        <w:t xml:space="preserve">that will not be overtaken </w:t>
      </w:r>
      <w:r w:rsidR="00DC5D46">
        <w:rPr>
          <w:rFonts w:ascii="Arial" w:hAnsi="Arial" w:cs="Arial"/>
          <w:sz w:val="24"/>
          <w:szCs w:val="24"/>
        </w:rPr>
        <w:t>at each iteration</w:t>
      </w:r>
      <w:r>
        <w:rPr>
          <w:rFonts w:ascii="Arial" w:hAnsi="Arial" w:cs="Arial"/>
          <w:sz w:val="24"/>
          <w:szCs w:val="24"/>
        </w:rPr>
        <w:t>.</w:t>
      </w:r>
    </w:p>
    <w:p w14:paraId="00D66D0E" w14:textId="6F970938" w:rsidR="002C4C37" w:rsidRPr="002C4C37" w:rsidRDefault="002C4C37" w:rsidP="002C4C37">
      <w:pPr>
        <w:jc w:val="both"/>
        <w:rPr>
          <w:rFonts w:ascii="Arial" w:hAnsi="Arial" w:cs="Arial"/>
          <w:sz w:val="24"/>
          <w:szCs w:val="24"/>
        </w:rPr>
      </w:pPr>
      <w:r>
        <w:rPr>
          <w:rFonts w:ascii="Arial" w:hAnsi="Arial" w:cs="Arial"/>
          <w:sz w:val="24"/>
          <w:szCs w:val="24"/>
        </w:rPr>
        <w:t xml:space="preserve">Another possible way to improve our implementation of FFNN </w:t>
      </w:r>
      <w:r w:rsidR="00E453D7">
        <w:rPr>
          <w:rFonts w:ascii="Arial" w:hAnsi="Arial" w:cs="Arial"/>
          <w:sz w:val="24"/>
          <w:szCs w:val="24"/>
        </w:rPr>
        <w:t>lies in the initialization of the weights (</w:t>
      </w:r>
      <w:r w:rsidR="00AA7E6C">
        <w:rPr>
          <w:rFonts w:ascii="Arial" w:hAnsi="Arial" w:cs="Arial"/>
          <w:sz w:val="24"/>
          <w:szCs w:val="24"/>
        </w:rPr>
        <w:t xml:space="preserve">Mishkin and </w:t>
      </w:r>
      <w:proofErr w:type="spellStart"/>
      <w:r w:rsidR="00AA7E6C">
        <w:rPr>
          <w:rFonts w:ascii="Arial" w:hAnsi="Arial" w:cs="Arial"/>
          <w:sz w:val="24"/>
          <w:szCs w:val="24"/>
        </w:rPr>
        <w:t>Matas</w:t>
      </w:r>
      <w:proofErr w:type="spellEnd"/>
      <w:r w:rsidR="00AA7E6C">
        <w:rPr>
          <w:rFonts w:ascii="Arial" w:hAnsi="Arial" w:cs="Arial"/>
          <w:sz w:val="24"/>
          <w:szCs w:val="24"/>
        </w:rPr>
        <w:t>, 2016</w:t>
      </w:r>
      <w:r w:rsidR="00E453D7">
        <w:rPr>
          <w:rFonts w:ascii="Arial" w:hAnsi="Arial" w:cs="Arial"/>
          <w:sz w:val="24"/>
          <w:szCs w:val="24"/>
        </w:rPr>
        <w:t xml:space="preserve">). The Xavier-initialization </w:t>
      </w:r>
      <w:r w:rsidR="000E7806">
        <w:rPr>
          <w:rFonts w:ascii="Arial" w:hAnsi="Arial" w:cs="Arial"/>
          <w:sz w:val="24"/>
          <w:szCs w:val="24"/>
        </w:rPr>
        <w:t xml:space="preserve">of the weights </w:t>
      </w:r>
      <w:r w:rsidR="00E453D7">
        <w:rPr>
          <w:rFonts w:ascii="Arial" w:hAnsi="Arial" w:cs="Arial"/>
          <w:sz w:val="24"/>
          <w:szCs w:val="24"/>
        </w:rPr>
        <w:t xml:space="preserve">would </w:t>
      </w:r>
      <w:r w:rsidR="000E7806">
        <w:rPr>
          <w:rFonts w:ascii="Arial" w:hAnsi="Arial" w:cs="Arial"/>
          <w:sz w:val="24"/>
          <w:szCs w:val="24"/>
        </w:rPr>
        <w:t>likely</w:t>
      </w:r>
      <w:r w:rsidR="00E453D7">
        <w:rPr>
          <w:rFonts w:ascii="Arial" w:hAnsi="Arial" w:cs="Arial"/>
          <w:sz w:val="24"/>
          <w:szCs w:val="24"/>
        </w:rPr>
        <w:t xml:space="preserve"> improve both running times and training of our FFNN. </w:t>
      </w:r>
    </w:p>
    <w:p w14:paraId="46BAA725" w14:textId="5A3BC82C" w:rsidR="003A3915" w:rsidRPr="005E1D31" w:rsidRDefault="003A3915" w:rsidP="005E1D31">
      <w:pPr>
        <w:spacing w:line="480" w:lineRule="auto"/>
        <w:jc w:val="both"/>
        <w:rPr>
          <w:rFonts w:ascii="Arial" w:hAnsi="Arial" w:cs="Arial"/>
          <w:sz w:val="24"/>
          <w:szCs w:val="24"/>
          <w:u w:val="single"/>
        </w:rPr>
      </w:pPr>
      <w:r>
        <w:rPr>
          <w:rFonts w:ascii="Arial" w:hAnsi="Arial" w:cs="Arial"/>
          <w:sz w:val="24"/>
          <w:szCs w:val="24"/>
          <w:u w:val="single"/>
        </w:rPr>
        <w:br w:type="page"/>
      </w:r>
      <w:r>
        <w:rPr>
          <w:rFonts w:ascii="Arial" w:hAnsi="Arial" w:cs="Arial"/>
          <w:sz w:val="24"/>
          <w:szCs w:val="24"/>
          <w:u w:val="single"/>
        </w:rPr>
        <w:lastRenderedPageBreak/>
        <w:t>Appendix</w:t>
      </w:r>
    </w:p>
    <w:p w14:paraId="598A9682" w14:textId="27732955" w:rsidR="003A3915" w:rsidRDefault="003A3915" w:rsidP="005E1D31">
      <w:pPr>
        <w:pStyle w:val="ListParagraph"/>
        <w:numPr>
          <w:ilvl w:val="0"/>
          <w:numId w:val="6"/>
        </w:numPr>
        <w:rPr>
          <w:rFonts w:ascii="Arial" w:hAnsi="Arial" w:cs="Arial"/>
          <w:sz w:val="24"/>
          <w:szCs w:val="24"/>
        </w:rPr>
      </w:pPr>
      <w:r w:rsidRPr="00866E87">
        <w:rPr>
          <w:rFonts w:ascii="Arial" w:hAnsi="Arial" w:cs="Arial"/>
          <w:sz w:val="24"/>
          <w:szCs w:val="24"/>
        </w:rPr>
        <w:t>Source code and test result</w:t>
      </w:r>
      <w:r w:rsidR="004334B7" w:rsidRPr="00866E87">
        <w:rPr>
          <w:rFonts w:ascii="Arial" w:hAnsi="Arial" w:cs="Arial"/>
          <w:sz w:val="24"/>
          <w:szCs w:val="24"/>
        </w:rPr>
        <w:t>s</w:t>
      </w:r>
      <w:r w:rsidRPr="00866E87">
        <w:rPr>
          <w:rFonts w:ascii="Arial" w:hAnsi="Arial" w:cs="Arial"/>
          <w:sz w:val="24"/>
          <w:szCs w:val="24"/>
        </w:rPr>
        <w:t xml:space="preserve"> – GitHub</w:t>
      </w:r>
      <w:r w:rsidR="005E1D31">
        <w:rPr>
          <w:rFonts w:ascii="Arial" w:hAnsi="Arial" w:cs="Arial"/>
          <w:sz w:val="24"/>
          <w:szCs w:val="24"/>
        </w:rPr>
        <w:t>:</w:t>
      </w:r>
    </w:p>
    <w:p w14:paraId="0805720E" w14:textId="6A4FFCEE" w:rsidR="005E1D31" w:rsidRDefault="000F7B6E" w:rsidP="005E1D31">
      <w:pPr>
        <w:rPr>
          <w:rFonts w:ascii="Arial" w:hAnsi="Arial" w:cs="Arial"/>
          <w:sz w:val="24"/>
          <w:szCs w:val="24"/>
        </w:rPr>
      </w:pPr>
      <w:hyperlink r:id="rId40" w:history="1">
        <w:r w:rsidR="005E1D31" w:rsidRPr="00B8061C">
          <w:rPr>
            <w:rStyle w:val="Hyperlink"/>
            <w:rFonts w:ascii="Arial" w:hAnsi="Arial" w:cs="Arial"/>
            <w:sz w:val="24"/>
            <w:szCs w:val="24"/>
          </w:rPr>
          <w:t>https://github.com/rcorseri/UiO/tree/main/Project2</w:t>
        </w:r>
      </w:hyperlink>
    </w:p>
    <w:p w14:paraId="2E272AB6" w14:textId="1A3CA16C" w:rsidR="00AA7E6C" w:rsidRPr="004209C6" w:rsidRDefault="007676D9" w:rsidP="00AA7E6C">
      <w:pPr>
        <w:spacing w:line="480" w:lineRule="auto"/>
        <w:jc w:val="both"/>
        <w:rPr>
          <w:rFonts w:ascii="Arial" w:hAnsi="Arial" w:cs="Arial"/>
          <w:color w:val="0563C1" w:themeColor="hyperlink"/>
          <w:sz w:val="24"/>
          <w:szCs w:val="24"/>
          <w:u w:val="single"/>
        </w:rPr>
      </w:pPr>
      <w:r w:rsidRPr="00BC479E">
        <w:rPr>
          <w:rFonts w:ascii="Arial" w:hAnsi="Arial" w:cs="Arial"/>
          <w:sz w:val="20"/>
          <w:szCs w:val="20"/>
        </w:rPr>
        <w:br w:type="page"/>
      </w:r>
      <w:r w:rsidR="00787C3E" w:rsidRPr="001B081A">
        <w:rPr>
          <w:rFonts w:ascii="Arial" w:hAnsi="Arial" w:cs="Arial"/>
          <w:sz w:val="24"/>
          <w:szCs w:val="24"/>
          <w:u w:val="single"/>
        </w:rPr>
        <w:lastRenderedPageBreak/>
        <w:t>References</w:t>
      </w:r>
    </w:p>
    <w:p w14:paraId="56B12705" w14:textId="75214A4C" w:rsidR="008C5F6D" w:rsidRDefault="008C5F6D" w:rsidP="008C5F6D">
      <w:pPr>
        <w:rPr>
          <w:ins w:id="140" w:author="Luis Barreiro" w:date="2022-11-16T20:34:00Z"/>
          <w:rFonts w:ascii="Arial" w:hAnsi="Arial" w:cs="Arial"/>
          <w:i/>
          <w:iCs/>
          <w:sz w:val="20"/>
          <w:szCs w:val="20"/>
        </w:rPr>
      </w:pPr>
      <w:ins w:id="141" w:author="Luis Barreiro" w:date="2022-11-16T20:16:00Z">
        <w:r w:rsidRPr="00167912">
          <w:rPr>
            <w:rFonts w:ascii="Arial" w:hAnsi="Arial" w:cs="Arial"/>
            <w:sz w:val="20"/>
            <w:szCs w:val="20"/>
          </w:rPr>
          <w:t xml:space="preserve">Bishop, C. M. (2007). Pattern Recognition and Machine Learning (Information Science and Statistics). </w:t>
        </w:r>
        <w:r w:rsidRPr="00167912">
          <w:rPr>
            <w:rFonts w:ascii="Arial" w:hAnsi="Arial" w:cs="Arial"/>
            <w:i/>
            <w:iCs/>
            <w:sz w:val="20"/>
            <w:szCs w:val="20"/>
          </w:rPr>
          <w:t>Springer. ISBN: 0387310738</w:t>
        </w:r>
      </w:ins>
    </w:p>
    <w:p w14:paraId="6325AAF3" w14:textId="77777777" w:rsidR="00A0646C" w:rsidRPr="0059356F" w:rsidRDefault="00A0646C" w:rsidP="00A0646C">
      <w:pPr>
        <w:autoSpaceDE w:val="0"/>
        <w:autoSpaceDN w:val="0"/>
        <w:adjustRightInd w:val="0"/>
        <w:spacing w:after="0" w:line="240" w:lineRule="auto"/>
        <w:rPr>
          <w:moveTo w:id="142" w:author="Luis Barreiro" w:date="2022-11-16T20:34:00Z"/>
          <w:rFonts w:ascii="Arial" w:hAnsi="Arial" w:cs="Arial"/>
          <w:sz w:val="20"/>
          <w:szCs w:val="20"/>
        </w:rPr>
      </w:pPr>
      <w:moveToRangeStart w:id="143" w:author="Luis Barreiro" w:date="2022-11-16T20:34:00Z" w:name="move119523282"/>
      <w:proofErr w:type="spellStart"/>
      <w:moveTo w:id="144" w:author="Luis Barreiro" w:date="2022-11-16T20:34:00Z">
        <w:r w:rsidRPr="0059356F">
          <w:rPr>
            <w:rFonts w:ascii="Arial" w:hAnsi="Arial" w:cs="Arial"/>
            <w:sz w:val="20"/>
            <w:szCs w:val="20"/>
          </w:rPr>
          <w:t>Duchi</w:t>
        </w:r>
        <w:proofErr w:type="spellEnd"/>
        <w:r w:rsidRPr="0059356F">
          <w:rPr>
            <w:rFonts w:ascii="Arial" w:hAnsi="Arial" w:cs="Arial"/>
            <w:sz w:val="20"/>
            <w:szCs w:val="20"/>
          </w:rPr>
          <w:t xml:space="preserve">, J., Hazan, E., and Singer, Y. (2011). Adaptive </w:t>
        </w:r>
        <w:proofErr w:type="spellStart"/>
        <w:r w:rsidRPr="0059356F">
          <w:rPr>
            <w:rFonts w:ascii="Arial" w:hAnsi="Arial" w:cs="Arial"/>
            <w:sz w:val="20"/>
            <w:szCs w:val="20"/>
          </w:rPr>
          <w:t>subgradient</w:t>
        </w:r>
        <w:proofErr w:type="spellEnd"/>
        <w:r w:rsidRPr="0059356F">
          <w:rPr>
            <w:rFonts w:ascii="Arial" w:hAnsi="Arial" w:cs="Arial"/>
            <w:sz w:val="20"/>
            <w:szCs w:val="20"/>
          </w:rPr>
          <w:t xml:space="preserve"> methods for online</w:t>
        </w:r>
      </w:moveTo>
    </w:p>
    <w:p w14:paraId="371C1B52" w14:textId="77777777" w:rsidR="00A0646C" w:rsidRDefault="00A0646C" w:rsidP="00A0646C">
      <w:pPr>
        <w:spacing w:after="0"/>
        <w:jc w:val="both"/>
        <w:rPr>
          <w:moveTo w:id="145" w:author="Luis Barreiro" w:date="2022-11-16T20:34:00Z"/>
          <w:rFonts w:ascii="Arial" w:hAnsi="Arial" w:cs="Arial"/>
          <w:sz w:val="20"/>
          <w:szCs w:val="20"/>
        </w:rPr>
      </w:pPr>
      <w:moveTo w:id="146" w:author="Luis Barreiro" w:date="2022-11-16T20:34:00Z">
        <w:r w:rsidRPr="0059356F">
          <w:rPr>
            <w:rFonts w:ascii="Arial" w:hAnsi="Arial" w:cs="Arial"/>
            <w:sz w:val="20"/>
            <w:szCs w:val="20"/>
          </w:rPr>
          <w:t xml:space="preserve">learning and stochastic optimization. </w:t>
        </w:r>
        <w:r w:rsidRPr="0059356F">
          <w:rPr>
            <w:rFonts w:ascii="Arial" w:hAnsi="Arial" w:cs="Arial"/>
            <w:i/>
            <w:iCs/>
            <w:sz w:val="20"/>
            <w:szCs w:val="20"/>
          </w:rPr>
          <w:t>Journal of Machine Learning Research</w:t>
        </w:r>
        <w:r w:rsidRPr="0059356F">
          <w:rPr>
            <w:rFonts w:ascii="Arial" w:hAnsi="Arial" w:cs="Arial"/>
            <w:sz w:val="20"/>
            <w:szCs w:val="20"/>
          </w:rPr>
          <w:t>. 307</w:t>
        </w:r>
      </w:moveTo>
    </w:p>
    <w:moveToRangeEnd w:id="143"/>
    <w:p w14:paraId="192C4284" w14:textId="42B453A1" w:rsidR="00A0646C" w:rsidRDefault="00A0646C" w:rsidP="008C5F6D">
      <w:pPr>
        <w:rPr>
          <w:ins w:id="147" w:author="Luis Barreiro" w:date="2022-11-16T20:34:00Z"/>
          <w:rFonts w:ascii="Arial" w:hAnsi="Arial" w:cs="Arial"/>
          <w:i/>
          <w:iCs/>
          <w:sz w:val="20"/>
          <w:szCs w:val="20"/>
        </w:rPr>
      </w:pPr>
    </w:p>
    <w:p w14:paraId="1AF9144B" w14:textId="3A0DCC05" w:rsidR="00A0646C" w:rsidRPr="00A0646C" w:rsidRDefault="00A0646C">
      <w:pPr>
        <w:rPr>
          <w:ins w:id="148" w:author="Luis Barreiro" w:date="2022-11-16T20:16:00Z"/>
          <w:rStyle w:val="HTMLCite"/>
          <w:rFonts w:ascii="Arial" w:hAnsi="Arial" w:cs="Arial"/>
          <w:sz w:val="16"/>
          <w:szCs w:val="16"/>
          <w:rPrChange w:id="149" w:author="Luis Barreiro" w:date="2022-11-16T20:34:00Z">
            <w:rPr>
              <w:ins w:id="150" w:author="Luis Barreiro" w:date="2022-11-16T20:16:00Z"/>
              <w:rStyle w:val="HTMLCite"/>
              <w:rFonts w:ascii="Arial" w:hAnsi="Arial" w:cs="Arial"/>
              <w:i w:val="0"/>
              <w:iCs w:val="0"/>
              <w:sz w:val="20"/>
              <w:szCs w:val="20"/>
            </w:rPr>
          </w:rPrChange>
        </w:rPr>
        <w:pPrChange w:id="151" w:author="Luis Barreiro" w:date="2022-11-16T20:16:00Z">
          <w:pPr>
            <w:autoSpaceDE w:val="0"/>
            <w:autoSpaceDN w:val="0"/>
            <w:adjustRightInd w:val="0"/>
            <w:spacing w:after="0" w:line="240" w:lineRule="auto"/>
          </w:pPr>
        </w:pPrChange>
      </w:pPr>
      <w:ins w:id="152" w:author="Luis Barreiro" w:date="2022-11-16T20:34:00Z">
        <w:r w:rsidRPr="00A139F6">
          <w:rPr>
            <w:rFonts w:ascii="Arial" w:hAnsi="Arial" w:cs="Arial"/>
            <w:sz w:val="20"/>
            <w:szCs w:val="20"/>
          </w:rPr>
          <w:t xml:space="preserve">Franke, R., (1979). A critical comparison of some methods for interpolation of scattered data. </w:t>
        </w:r>
        <w:r w:rsidRPr="00A139F6">
          <w:rPr>
            <w:rFonts w:ascii="Arial" w:hAnsi="Arial" w:cs="Arial"/>
            <w:i/>
            <w:iCs/>
            <w:sz w:val="20"/>
            <w:szCs w:val="20"/>
          </w:rPr>
          <w:t>Tech. Rep. NPS-53-79-003, Dept. of Mathematics, Naval Postgraduate School, Monterey, Calif.</w:t>
        </w:r>
      </w:ins>
    </w:p>
    <w:p w14:paraId="1E812FB1" w14:textId="77777777" w:rsidR="008C5F6D" w:rsidRDefault="008C5F6D" w:rsidP="00BF518D">
      <w:pPr>
        <w:autoSpaceDE w:val="0"/>
        <w:autoSpaceDN w:val="0"/>
        <w:adjustRightInd w:val="0"/>
        <w:spacing w:after="0" w:line="240" w:lineRule="auto"/>
        <w:rPr>
          <w:ins w:id="153" w:author="Luis Barreiro" w:date="2022-11-16T20:16:00Z"/>
          <w:rStyle w:val="HTMLCite"/>
          <w:rFonts w:ascii="Arial" w:hAnsi="Arial" w:cs="Arial"/>
          <w:i w:val="0"/>
          <w:iCs w:val="0"/>
          <w:sz w:val="20"/>
          <w:szCs w:val="20"/>
        </w:rPr>
      </w:pPr>
    </w:p>
    <w:p w14:paraId="3DE55734" w14:textId="624F7D27" w:rsidR="00BF518D" w:rsidRDefault="00BF518D" w:rsidP="00BF518D">
      <w:pPr>
        <w:autoSpaceDE w:val="0"/>
        <w:autoSpaceDN w:val="0"/>
        <w:adjustRightInd w:val="0"/>
        <w:spacing w:after="0" w:line="240" w:lineRule="auto"/>
        <w:rPr>
          <w:ins w:id="154" w:author="Luis Barreiro" w:date="2022-11-16T19:44:00Z"/>
          <w:i/>
          <w:iCs/>
        </w:rPr>
      </w:pPr>
      <w:proofErr w:type="spellStart"/>
      <w:r w:rsidRPr="00BF518D">
        <w:rPr>
          <w:rStyle w:val="HTMLCite"/>
          <w:rFonts w:ascii="Arial" w:hAnsi="Arial" w:cs="Arial"/>
          <w:i w:val="0"/>
          <w:iCs w:val="0"/>
          <w:sz w:val="20"/>
          <w:szCs w:val="20"/>
        </w:rPr>
        <w:t>Géron</w:t>
      </w:r>
      <w:proofErr w:type="spellEnd"/>
      <w:r w:rsidRPr="00BF518D">
        <w:rPr>
          <w:rStyle w:val="HTMLCite"/>
          <w:rFonts w:ascii="Arial" w:hAnsi="Arial" w:cs="Arial"/>
          <w:i w:val="0"/>
          <w:iCs w:val="0"/>
          <w:sz w:val="20"/>
          <w:szCs w:val="20"/>
        </w:rPr>
        <w:t xml:space="preserve">, A. (2019). Hands-on machine learning with Scikit-Learn, </w:t>
      </w:r>
      <w:proofErr w:type="spellStart"/>
      <w:r w:rsidRPr="00BF518D">
        <w:rPr>
          <w:rStyle w:val="HTMLCite"/>
          <w:rFonts w:ascii="Arial" w:hAnsi="Arial" w:cs="Arial"/>
          <w:i w:val="0"/>
          <w:iCs w:val="0"/>
          <w:sz w:val="20"/>
          <w:szCs w:val="20"/>
        </w:rPr>
        <w:t>Keras</w:t>
      </w:r>
      <w:proofErr w:type="spellEnd"/>
      <w:r w:rsidRPr="00BF518D">
        <w:rPr>
          <w:rStyle w:val="HTMLCite"/>
          <w:rFonts w:ascii="Arial" w:hAnsi="Arial" w:cs="Arial"/>
          <w:i w:val="0"/>
          <w:iCs w:val="0"/>
          <w:sz w:val="20"/>
          <w:szCs w:val="20"/>
        </w:rPr>
        <w:t xml:space="preserve"> and TensorFlow: concepts, tools, and techniques to build intelligent systems (2nd ed.)</w:t>
      </w:r>
      <w:r w:rsidRPr="00BF518D">
        <w:rPr>
          <w:i/>
          <w:iCs/>
        </w:rPr>
        <w:t>. O’Reilly.</w:t>
      </w:r>
    </w:p>
    <w:p w14:paraId="639EC925" w14:textId="54BB16C8" w:rsidR="00BF518D" w:rsidRDefault="00BF518D" w:rsidP="00BF518D">
      <w:pPr>
        <w:autoSpaceDE w:val="0"/>
        <w:autoSpaceDN w:val="0"/>
        <w:adjustRightInd w:val="0"/>
        <w:spacing w:after="0" w:line="240" w:lineRule="auto"/>
        <w:rPr>
          <w:ins w:id="155" w:author="Luis Barreiro" w:date="2022-11-16T19:44:00Z"/>
          <w:i/>
          <w:iCs/>
        </w:rPr>
      </w:pPr>
    </w:p>
    <w:p w14:paraId="2865E76D" w14:textId="3431A0EC" w:rsidR="00BF518D" w:rsidRDefault="00BF518D" w:rsidP="00BF518D">
      <w:pPr>
        <w:rPr>
          <w:ins w:id="156" w:author="Luis Barreiro" w:date="2022-11-16T19:54:00Z"/>
          <w:rFonts w:ascii="Arial" w:hAnsi="Arial" w:cs="Arial"/>
          <w:sz w:val="20"/>
          <w:szCs w:val="20"/>
        </w:rPr>
      </w:pPr>
      <w:ins w:id="157" w:author="Luis Barreiro" w:date="2022-11-16T19:44:00Z">
        <w:r w:rsidRPr="00DF19B2">
          <w:rPr>
            <w:rFonts w:ascii="Arial" w:hAnsi="Arial" w:cs="Arial"/>
            <w:sz w:val="20"/>
            <w:szCs w:val="20"/>
          </w:rPr>
          <w:t xml:space="preserve">Goodfellow, I., </w:t>
        </w:r>
        <w:proofErr w:type="spellStart"/>
        <w:r w:rsidRPr="00DF19B2">
          <w:rPr>
            <w:rFonts w:ascii="Arial" w:hAnsi="Arial" w:cs="Arial"/>
            <w:sz w:val="20"/>
            <w:szCs w:val="20"/>
          </w:rPr>
          <w:t>Bengio</w:t>
        </w:r>
        <w:proofErr w:type="spellEnd"/>
        <w:r w:rsidRPr="00DF19B2">
          <w:rPr>
            <w:rFonts w:ascii="Arial" w:hAnsi="Arial" w:cs="Arial"/>
            <w:sz w:val="20"/>
            <w:szCs w:val="20"/>
          </w:rPr>
          <w:t xml:space="preserve">, Y. &amp; Courville, A. (2016). Deep Learning. </w:t>
        </w:r>
        <w:r w:rsidRPr="00DF19B2">
          <w:rPr>
            <w:rFonts w:ascii="Arial" w:hAnsi="Arial" w:cs="Arial"/>
            <w:i/>
            <w:iCs/>
            <w:sz w:val="20"/>
            <w:szCs w:val="20"/>
          </w:rPr>
          <w:t>MIT Press</w:t>
        </w:r>
        <w:r w:rsidRPr="00DF19B2">
          <w:rPr>
            <w:rFonts w:ascii="Arial" w:hAnsi="Arial" w:cs="Arial"/>
            <w:sz w:val="20"/>
            <w:szCs w:val="20"/>
          </w:rPr>
          <w:t>.</w:t>
        </w:r>
      </w:ins>
    </w:p>
    <w:p w14:paraId="1E67509E" w14:textId="14C88418" w:rsidR="00BF518D" w:rsidRDefault="00BF518D" w:rsidP="00BF518D">
      <w:pPr>
        <w:autoSpaceDE w:val="0"/>
        <w:autoSpaceDN w:val="0"/>
        <w:adjustRightInd w:val="0"/>
        <w:spacing w:after="0" w:line="240" w:lineRule="auto"/>
        <w:rPr>
          <w:rFonts w:ascii="Arial" w:hAnsi="Arial" w:cs="Arial"/>
          <w:sz w:val="20"/>
          <w:szCs w:val="20"/>
        </w:rPr>
      </w:pPr>
    </w:p>
    <w:p w14:paraId="7F0C8302" w14:textId="30FA7EA7" w:rsidR="00275343" w:rsidRDefault="00275343" w:rsidP="00275343">
      <w:pPr>
        <w:rPr>
          <w:ins w:id="158" w:author="Luis Barreiro" w:date="2022-11-16T20:35:00Z"/>
          <w:rFonts w:ascii="Arial" w:hAnsi="Arial" w:cs="Arial"/>
          <w:sz w:val="20"/>
          <w:szCs w:val="20"/>
        </w:rPr>
      </w:pPr>
      <w:ins w:id="159" w:author="Luis Barreiro" w:date="2022-11-16T20:02:00Z">
        <w:r w:rsidRPr="004432E7">
          <w:rPr>
            <w:rFonts w:ascii="Arial" w:hAnsi="Arial" w:cs="Arial"/>
            <w:sz w:val="20"/>
            <w:szCs w:val="20"/>
          </w:rPr>
          <w:t xml:space="preserve">Harris, Charles &amp; Millman, K &amp; Walt, </w:t>
        </w:r>
        <w:proofErr w:type="spellStart"/>
        <w:r w:rsidRPr="004432E7">
          <w:rPr>
            <w:rFonts w:ascii="Arial" w:hAnsi="Arial" w:cs="Arial"/>
            <w:sz w:val="20"/>
            <w:szCs w:val="20"/>
          </w:rPr>
          <w:t>Stéfan</w:t>
        </w:r>
        <w:proofErr w:type="spellEnd"/>
        <w:r w:rsidRPr="004432E7">
          <w:rPr>
            <w:rFonts w:ascii="Arial" w:hAnsi="Arial" w:cs="Arial"/>
            <w:sz w:val="20"/>
            <w:szCs w:val="20"/>
          </w:rPr>
          <w:t xml:space="preserve"> &amp; </w:t>
        </w:r>
        <w:proofErr w:type="spellStart"/>
        <w:r w:rsidRPr="004432E7">
          <w:rPr>
            <w:rFonts w:ascii="Arial" w:hAnsi="Arial" w:cs="Arial"/>
            <w:sz w:val="20"/>
            <w:szCs w:val="20"/>
          </w:rPr>
          <w:t>Gommers</w:t>
        </w:r>
        <w:proofErr w:type="spellEnd"/>
        <w:r w:rsidRPr="004432E7">
          <w:rPr>
            <w:rFonts w:ascii="Arial" w:hAnsi="Arial" w:cs="Arial"/>
            <w:sz w:val="20"/>
            <w:szCs w:val="20"/>
          </w:rPr>
          <w:t xml:space="preserve">, Ralf &amp; Virtanen, Pauli &amp; </w:t>
        </w:r>
        <w:proofErr w:type="spellStart"/>
        <w:r w:rsidRPr="004432E7">
          <w:rPr>
            <w:rFonts w:ascii="Arial" w:hAnsi="Arial" w:cs="Arial"/>
            <w:sz w:val="20"/>
            <w:szCs w:val="20"/>
          </w:rPr>
          <w:t>Cournapeau</w:t>
        </w:r>
        <w:proofErr w:type="spellEnd"/>
        <w:r w:rsidRPr="004432E7">
          <w:rPr>
            <w:rFonts w:ascii="Arial" w:hAnsi="Arial" w:cs="Arial"/>
            <w:sz w:val="20"/>
            <w:szCs w:val="20"/>
          </w:rPr>
          <w:t xml:space="preserve">, David &amp; </w:t>
        </w:r>
        <w:proofErr w:type="spellStart"/>
        <w:r w:rsidRPr="004432E7">
          <w:rPr>
            <w:rFonts w:ascii="Arial" w:hAnsi="Arial" w:cs="Arial"/>
            <w:sz w:val="20"/>
            <w:szCs w:val="20"/>
          </w:rPr>
          <w:t>Wieser</w:t>
        </w:r>
        <w:proofErr w:type="spellEnd"/>
        <w:r w:rsidRPr="004432E7">
          <w:rPr>
            <w:rFonts w:ascii="Arial" w:hAnsi="Arial" w:cs="Arial"/>
            <w:sz w:val="20"/>
            <w:szCs w:val="20"/>
          </w:rPr>
          <w:t xml:space="preserve">, Eric &amp; Taylor, Julian &amp; Berg, Sebastian &amp; Smith, Nathaniel &amp; Kern, Robert &amp; </w:t>
        </w:r>
        <w:proofErr w:type="spellStart"/>
        <w:r w:rsidRPr="004432E7">
          <w:rPr>
            <w:rFonts w:ascii="Arial" w:hAnsi="Arial" w:cs="Arial"/>
            <w:sz w:val="20"/>
            <w:szCs w:val="20"/>
          </w:rPr>
          <w:t>Picus</w:t>
        </w:r>
        <w:proofErr w:type="spellEnd"/>
        <w:r w:rsidRPr="004432E7">
          <w:rPr>
            <w:rFonts w:ascii="Arial" w:hAnsi="Arial" w:cs="Arial"/>
            <w:sz w:val="20"/>
            <w:szCs w:val="20"/>
          </w:rPr>
          <w:t xml:space="preserve">, Matti &amp; Hoyer, Stephan &amp; </w:t>
        </w:r>
        <w:proofErr w:type="spellStart"/>
        <w:r w:rsidRPr="004432E7">
          <w:rPr>
            <w:rFonts w:ascii="Arial" w:hAnsi="Arial" w:cs="Arial"/>
            <w:sz w:val="20"/>
            <w:szCs w:val="20"/>
          </w:rPr>
          <w:t>Kerkwijk</w:t>
        </w:r>
        <w:proofErr w:type="spellEnd"/>
        <w:r w:rsidRPr="004432E7">
          <w:rPr>
            <w:rFonts w:ascii="Arial" w:hAnsi="Arial" w:cs="Arial"/>
            <w:sz w:val="20"/>
            <w:szCs w:val="20"/>
          </w:rPr>
          <w:t xml:space="preserve">, Marten &amp; Brett, Matthew &amp; Haldane, Allan &amp; Río, Jaime &amp; Wiebe, Mark &amp; Peterson, </w:t>
        </w:r>
        <w:proofErr w:type="spellStart"/>
        <w:r w:rsidRPr="004432E7">
          <w:rPr>
            <w:rFonts w:ascii="Arial" w:hAnsi="Arial" w:cs="Arial"/>
            <w:sz w:val="20"/>
            <w:szCs w:val="20"/>
          </w:rPr>
          <w:t>Pearu</w:t>
        </w:r>
        <w:proofErr w:type="spellEnd"/>
        <w:r w:rsidRPr="004432E7">
          <w:rPr>
            <w:rFonts w:ascii="Arial" w:hAnsi="Arial" w:cs="Arial"/>
            <w:sz w:val="20"/>
            <w:szCs w:val="20"/>
          </w:rPr>
          <w:t xml:space="preserve"> &amp; Oliphant, Travis. (2020). Array programming with NumPy. </w:t>
        </w:r>
        <w:r w:rsidRPr="00275343">
          <w:rPr>
            <w:rFonts w:ascii="Arial" w:hAnsi="Arial" w:cs="Arial"/>
            <w:i/>
            <w:iCs/>
            <w:sz w:val="20"/>
            <w:szCs w:val="20"/>
            <w:rPrChange w:id="160" w:author="Luis Barreiro" w:date="2022-11-16T20:02:00Z">
              <w:rPr>
                <w:rFonts w:ascii="Arial" w:hAnsi="Arial" w:cs="Arial"/>
                <w:sz w:val="20"/>
                <w:szCs w:val="20"/>
              </w:rPr>
            </w:rPrChange>
          </w:rPr>
          <w:t>Nature. 585. 357-362</w:t>
        </w:r>
        <w:r w:rsidRPr="004432E7">
          <w:rPr>
            <w:rFonts w:ascii="Arial" w:hAnsi="Arial" w:cs="Arial"/>
            <w:sz w:val="20"/>
            <w:szCs w:val="20"/>
          </w:rPr>
          <w:t xml:space="preserve">. </w:t>
        </w:r>
        <w:r w:rsidRPr="00DF19B2">
          <w:rPr>
            <w:rFonts w:ascii="Arial" w:hAnsi="Arial" w:cs="Arial"/>
            <w:sz w:val="20"/>
            <w:szCs w:val="20"/>
          </w:rPr>
          <w:fldChar w:fldCharType="begin"/>
        </w:r>
        <w:r w:rsidRPr="00DF19B2">
          <w:rPr>
            <w:rFonts w:ascii="Arial" w:hAnsi="Arial" w:cs="Arial"/>
            <w:sz w:val="20"/>
            <w:szCs w:val="20"/>
          </w:rPr>
          <w:instrText xml:space="preserve"> HYPERLINK "https://doi.org/10.1038/s41586-020-2649-2" </w:instrText>
        </w:r>
        <w:r w:rsidRPr="00DF19B2">
          <w:rPr>
            <w:rFonts w:ascii="Arial" w:hAnsi="Arial" w:cs="Arial"/>
            <w:sz w:val="20"/>
            <w:szCs w:val="20"/>
          </w:rPr>
        </w:r>
        <w:r w:rsidRPr="00DF19B2">
          <w:rPr>
            <w:rFonts w:ascii="Arial" w:hAnsi="Arial" w:cs="Arial"/>
            <w:sz w:val="20"/>
            <w:szCs w:val="20"/>
          </w:rPr>
          <w:fldChar w:fldCharType="separate"/>
        </w:r>
        <w:r w:rsidRPr="00DF19B2">
          <w:rPr>
            <w:rStyle w:val="Hyperlink"/>
            <w:rFonts w:ascii="Arial" w:hAnsi="Arial" w:cs="Arial"/>
            <w:sz w:val="20"/>
            <w:szCs w:val="20"/>
          </w:rPr>
          <w:t>10.1038/s41586-020-2649-2</w:t>
        </w:r>
        <w:r w:rsidRPr="00DF19B2">
          <w:rPr>
            <w:rFonts w:ascii="Arial" w:hAnsi="Arial" w:cs="Arial"/>
            <w:sz w:val="20"/>
            <w:szCs w:val="20"/>
          </w:rPr>
          <w:fldChar w:fldCharType="end"/>
        </w:r>
        <w:r>
          <w:rPr>
            <w:rFonts w:ascii="Arial" w:hAnsi="Arial" w:cs="Arial"/>
            <w:sz w:val="20"/>
            <w:szCs w:val="20"/>
          </w:rPr>
          <w:t xml:space="preserve"> (Accessed 1</w:t>
        </w:r>
      </w:ins>
      <w:ins w:id="161" w:author="Luis Barreiro" w:date="2022-11-16T21:30:00Z">
        <w:r w:rsidR="002E5CB7">
          <w:rPr>
            <w:rFonts w:ascii="Arial" w:hAnsi="Arial" w:cs="Arial"/>
            <w:sz w:val="20"/>
            <w:szCs w:val="20"/>
          </w:rPr>
          <w:t>0</w:t>
        </w:r>
      </w:ins>
      <w:ins w:id="162" w:author="Luis Barreiro" w:date="2022-11-16T20:02:00Z">
        <w:r>
          <w:rPr>
            <w:rFonts w:ascii="Arial" w:hAnsi="Arial" w:cs="Arial"/>
            <w:sz w:val="20"/>
            <w:szCs w:val="20"/>
          </w:rPr>
          <w:t xml:space="preserve"> November 2022).</w:t>
        </w:r>
      </w:ins>
    </w:p>
    <w:p w14:paraId="2E6FE218" w14:textId="51B92E88" w:rsidR="00A0646C" w:rsidRPr="002E5CB7" w:rsidRDefault="002E5CB7">
      <w:pPr>
        <w:pStyle w:val="Heading1"/>
        <w:rPr>
          <w:ins w:id="163" w:author="Luis Barreiro" w:date="2022-11-16T20:35:00Z"/>
          <w:rFonts w:ascii="Arial" w:hAnsi="Arial" w:cs="Arial"/>
          <w:sz w:val="20"/>
          <w:szCs w:val="20"/>
          <w:rPrChange w:id="164" w:author="Luis Barreiro" w:date="2022-11-16T21:29:00Z">
            <w:rPr>
              <w:ins w:id="165" w:author="Luis Barreiro" w:date="2022-11-16T20:35:00Z"/>
              <w:rFonts w:ascii="Arial" w:hAnsi="Arial" w:cs="Arial"/>
              <w:sz w:val="20"/>
              <w:szCs w:val="20"/>
            </w:rPr>
          </w:rPrChange>
        </w:rPr>
        <w:pPrChange w:id="166" w:author="Luis Barreiro" w:date="2022-11-16T21:29:00Z">
          <w:pPr/>
        </w:pPrChange>
      </w:pPr>
      <w:proofErr w:type="spellStart"/>
      <w:ins w:id="167" w:author="Luis Barreiro" w:date="2022-11-16T21:29:00Z">
        <w:r w:rsidRPr="00CB58D8">
          <w:rPr>
            <w:rFonts w:ascii="Arial" w:hAnsi="Arial" w:cs="Arial"/>
            <w:b w:val="0"/>
            <w:bCs w:val="0"/>
            <w:color w:val="000000"/>
            <w:sz w:val="20"/>
            <w:szCs w:val="20"/>
          </w:rPr>
          <w:t>Hjort</w:t>
        </w:r>
        <w:proofErr w:type="spellEnd"/>
        <w:r w:rsidRPr="00CB58D8">
          <w:rPr>
            <w:rFonts w:ascii="Arial" w:hAnsi="Arial" w:cs="Arial"/>
            <w:b w:val="0"/>
            <w:bCs w:val="0"/>
            <w:color w:val="000000"/>
            <w:sz w:val="20"/>
            <w:szCs w:val="20"/>
          </w:rPr>
          <w:t>-Jensen, M. (20</w:t>
        </w:r>
        <w:r>
          <w:rPr>
            <w:rFonts w:ascii="Arial" w:hAnsi="Arial" w:cs="Arial"/>
            <w:b w:val="0"/>
            <w:bCs w:val="0"/>
            <w:color w:val="000000"/>
            <w:sz w:val="20"/>
            <w:szCs w:val="20"/>
          </w:rPr>
          <w:t>22</w:t>
        </w:r>
        <w:r w:rsidRPr="00CB58D8">
          <w:rPr>
            <w:rFonts w:ascii="Arial" w:hAnsi="Arial" w:cs="Arial"/>
            <w:b w:val="0"/>
            <w:bCs w:val="0"/>
            <w:color w:val="000000"/>
            <w:sz w:val="20"/>
            <w:szCs w:val="20"/>
          </w:rPr>
          <w:t xml:space="preserve">). </w:t>
        </w:r>
        <w:r w:rsidRPr="00CB58D8">
          <w:rPr>
            <w:rFonts w:ascii="Arial" w:hAnsi="Arial" w:cs="Arial"/>
            <w:b w:val="0"/>
            <w:bCs w:val="0"/>
            <w:sz w:val="20"/>
            <w:szCs w:val="20"/>
          </w:rPr>
          <w:t>Applied Data Analysis and Machine Learning</w:t>
        </w:r>
        <w:r>
          <w:rPr>
            <w:rFonts w:ascii="Arial" w:hAnsi="Arial" w:cs="Arial"/>
            <w:b w:val="0"/>
            <w:bCs w:val="0"/>
            <w:sz w:val="20"/>
            <w:szCs w:val="20"/>
          </w:rPr>
          <w:t xml:space="preserve">. </w:t>
        </w:r>
        <w:r>
          <w:rPr>
            <w:rFonts w:ascii="Arial" w:hAnsi="Arial" w:cs="Arial"/>
            <w:b w:val="0"/>
            <w:bCs w:val="0"/>
            <w:sz w:val="20"/>
            <w:szCs w:val="20"/>
          </w:rPr>
          <w:fldChar w:fldCharType="begin"/>
        </w:r>
        <w:r>
          <w:rPr>
            <w:rFonts w:ascii="Arial" w:hAnsi="Arial" w:cs="Arial"/>
            <w:b w:val="0"/>
            <w:bCs w:val="0"/>
            <w:sz w:val="20"/>
            <w:szCs w:val="20"/>
          </w:rPr>
          <w:instrText xml:space="preserve"> HYPERLINK "</w:instrText>
        </w:r>
        <w:r w:rsidRPr="00CB58D8">
          <w:rPr>
            <w:rFonts w:ascii="Arial" w:hAnsi="Arial" w:cs="Arial"/>
            <w:b w:val="0"/>
            <w:bCs w:val="0"/>
            <w:sz w:val="20"/>
            <w:szCs w:val="20"/>
          </w:rPr>
          <w:instrText>https://compphysics.github.io/MachineLearning/doc/LectureNotes/_build/html/intro.html</w:instrText>
        </w:r>
        <w:r>
          <w:rPr>
            <w:rFonts w:ascii="Arial" w:hAnsi="Arial" w:cs="Arial"/>
            <w:b w:val="0"/>
            <w:bCs w:val="0"/>
            <w:sz w:val="20"/>
            <w:szCs w:val="20"/>
          </w:rPr>
          <w:instrText xml:space="preserve">" </w:instrText>
        </w:r>
        <w:r>
          <w:rPr>
            <w:rFonts w:ascii="Arial" w:hAnsi="Arial" w:cs="Arial"/>
            <w:b w:val="0"/>
            <w:bCs w:val="0"/>
            <w:sz w:val="20"/>
            <w:szCs w:val="20"/>
          </w:rPr>
        </w:r>
        <w:r>
          <w:rPr>
            <w:rFonts w:ascii="Arial" w:hAnsi="Arial" w:cs="Arial"/>
            <w:b w:val="0"/>
            <w:bCs w:val="0"/>
            <w:sz w:val="20"/>
            <w:szCs w:val="20"/>
          </w:rPr>
          <w:fldChar w:fldCharType="separate"/>
        </w:r>
        <w:r w:rsidRPr="00030738">
          <w:rPr>
            <w:rStyle w:val="Hyperlink"/>
            <w:rFonts w:ascii="Arial" w:hAnsi="Arial" w:cs="Arial"/>
            <w:b w:val="0"/>
            <w:bCs w:val="0"/>
            <w:sz w:val="20"/>
            <w:szCs w:val="20"/>
          </w:rPr>
          <w:t>https://compphysics.github.io/MachineLearning/doc/LectureNotes/_build/html/intro.html</w:t>
        </w:r>
        <w:r>
          <w:rPr>
            <w:rFonts w:ascii="Arial" w:hAnsi="Arial" w:cs="Arial"/>
            <w:b w:val="0"/>
            <w:bCs w:val="0"/>
            <w:sz w:val="20"/>
            <w:szCs w:val="20"/>
          </w:rPr>
          <w:fldChar w:fldCharType="end"/>
        </w:r>
        <w:r>
          <w:rPr>
            <w:rFonts w:ascii="Arial" w:hAnsi="Arial" w:cs="Arial"/>
            <w:b w:val="0"/>
            <w:bCs w:val="0"/>
            <w:sz w:val="20"/>
            <w:szCs w:val="20"/>
          </w:rPr>
          <w:t>. (Accessed 1</w:t>
        </w:r>
      </w:ins>
      <w:ins w:id="168" w:author="Luis Barreiro" w:date="2022-11-16T21:30:00Z">
        <w:r>
          <w:rPr>
            <w:rFonts w:ascii="Arial" w:hAnsi="Arial" w:cs="Arial"/>
            <w:b w:val="0"/>
            <w:bCs w:val="0"/>
            <w:sz w:val="20"/>
            <w:szCs w:val="20"/>
          </w:rPr>
          <w:t>0</w:t>
        </w:r>
      </w:ins>
      <w:ins w:id="169" w:author="Luis Barreiro" w:date="2022-11-16T21:29:00Z">
        <w:r>
          <w:rPr>
            <w:rFonts w:ascii="Arial" w:hAnsi="Arial" w:cs="Arial"/>
            <w:b w:val="0"/>
            <w:bCs w:val="0"/>
            <w:sz w:val="20"/>
            <w:szCs w:val="20"/>
          </w:rPr>
          <w:t xml:space="preserve"> November 2022)</w:t>
        </w:r>
      </w:ins>
    </w:p>
    <w:p w14:paraId="54B4A0AF" w14:textId="77777777" w:rsidR="00A0646C" w:rsidRDefault="00A0646C" w:rsidP="00A0646C">
      <w:pPr>
        <w:spacing w:afterLines="40" w:after="96"/>
        <w:jc w:val="both"/>
        <w:rPr>
          <w:moveTo w:id="170" w:author="Luis Barreiro" w:date="2022-11-16T20:35:00Z"/>
          <w:rFonts w:ascii="Arial" w:hAnsi="Arial" w:cs="Arial"/>
          <w:sz w:val="20"/>
          <w:szCs w:val="20"/>
        </w:rPr>
      </w:pPr>
      <w:moveToRangeStart w:id="171" w:author="Luis Barreiro" w:date="2022-11-16T20:35:00Z" w:name="move119523318"/>
      <w:proofErr w:type="spellStart"/>
      <w:moveTo w:id="172" w:author="Luis Barreiro" w:date="2022-11-16T20:35:00Z">
        <w:r w:rsidRPr="0059356F">
          <w:rPr>
            <w:rFonts w:ascii="Arial" w:hAnsi="Arial" w:cs="Arial"/>
            <w:sz w:val="20"/>
            <w:szCs w:val="20"/>
          </w:rPr>
          <w:t>Kingma</w:t>
        </w:r>
        <w:proofErr w:type="spellEnd"/>
        <w:r w:rsidRPr="0059356F">
          <w:rPr>
            <w:rFonts w:ascii="Arial" w:hAnsi="Arial" w:cs="Arial"/>
            <w:sz w:val="20"/>
            <w:szCs w:val="20"/>
          </w:rPr>
          <w:t xml:space="preserve">, D. P., &amp; Welling, M. (2014). Auto-Encoding Variational Bayes. </w:t>
        </w:r>
        <w:r w:rsidRPr="0059356F">
          <w:rPr>
            <w:rStyle w:val="Emphasis"/>
            <w:rFonts w:ascii="Arial" w:hAnsi="Arial" w:cs="Arial"/>
            <w:sz w:val="20"/>
            <w:szCs w:val="20"/>
          </w:rPr>
          <w:t>International Conference on Learning Representations (ICLR)</w:t>
        </w:r>
        <w:r w:rsidRPr="0059356F">
          <w:rPr>
            <w:rFonts w:ascii="Arial" w:hAnsi="Arial" w:cs="Arial"/>
            <w:sz w:val="20"/>
            <w:szCs w:val="20"/>
          </w:rPr>
          <w:t>.</w:t>
        </w:r>
      </w:moveTo>
    </w:p>
    <w:moveToRangeEnd w:id="171"/>
    <w:p w14:paraId="6B803E18" w14:textId="4289C31C" w:rsidR="00275343" w:rsidDel="00275343" w:rsidRDefault="00275343" w:rsidP="00BF518D">
      <w:pPr>
        <w:autoSpaceDE w:val="0"/>
        <w:autoSpaceDN w:val="0"/>
        <w:adjustRightInd w:val="0"/>
        <w:spacing w:after="0" w:line="240" w:lineRule="auto"/>
        <w:rPr>
          <w:del w:id="173" w:author="Luis Barreiro" w:date="2022-11-16T20:02:00Z"/>
          <w:rFonts w:ascii="Arial" w:hAnsi="Arial" w:cs="Arial"/>
          <w:sz w:val="20"/>
          <w:szCs w:val="20"/>
        </w:rPr>
      </w:pPr>
    </w:p>
    <w:p w14:paraId="0BE6BB63" w14:textId="77777777" w:rsidR="00275343" w:rsidRPr="00BF518D" w:rsidRDefault="00275343" w:rsidP="00BF518D">
      <w:pPr>
        <w:autoSpaceDE w:val="0"/>
        <w:autoSpaceDN w:val="0"/>
        <w:adjustRightInd w:val="0"/>
        <w:spacing w:after="0" w:line="240" w:lineRule="auto"/>
      </w:pPr>
    </w:p>
    <w:p w14:paraId="1753F53B" w14:textId="77777777" w:rsidR="00B72B55" w:rsidRPr="0059356F" w:rsidRDefault="001B081A" w:rsidP="0059356F">
      <w:pPr>
        <w:spacing w:afterLines="40" w:after="96" w:line="480" w:lineRule="auto"/>
        <w:jc w:val="both"/>
        <w:rPr>
          <w:rFonts w:ascii="Arial" w:hAnsi="Arial" w:cs="Arial"/>
          <w:sz w:val="20"/>
          <w:szCs w:val="20"/>
          <w:u w:val="single"/>
        </w:rPr>
      </w:pPr>
      <w:r w:rsidRPr="0059356F">
        <w:rPr>
          <w:rStyle w:val="HTMLCite"/>
          <w:rFonts w:ascii="Arial" w:hAnsi="Arial" w:cs="Arial"/>
          <w:i w:val="0"/>
          <w:iCs w:val="0"/>
          <w:sz w:val="20"/>
          <w:szCs w:val="20"/>
        </w:rPr>
        <w:t xml:space="preserve">Mishkin, D., &amp; </w:t>
      </w:r>
      <w:proofErr w:type="spellStart"/>
      <w:r w:rsidRPr="0059356F">
        <w:rPr>
          <w:rStyle w:val="HTMLCite"/>
          <w:rFonts w:ascii="Arial" w:hAnsi="Arial" w:cs="Arial"/>
          <w:i w:val="0"/>
          <w:iCs w:val="0"/>
          <w:sz w:val="20"/>
          <w:szCs w:val="20"/>
        </w:rPr>
        <w:t>Matas</w:t>
      </w:r>
      <w:proofErr w:type="spellEnd"/>
      <w:r w:rsidRPr="0059356F">
        <w:rPr>
          <w:rStyle w:val="HTMLCite"/>
          <w:rFonts w:ascii="Arial" w:hAnsi="Arial" w:cs="Arial"/>
          <w:i w:val="0"/>
          <w:iCs w:val="0"/>
          <w:sz w:val="20"/>
          <w:szCs w:val="20"/>
        </w:rPr>
        <w:t xml:space="preserve">, J. (2016). All you need is a good </w:t>
      </w:r>
      <w:proofErr w:type="spellStart"/>
      <w:r w:rsidRPr="0059356F">
        <w:rPr>
          <w:rStyle w:val="HTMLCite"/>
          <w:rFonts w:ascii="Arial" w:hAnsi="Arial" w:cs="Arial"/>
          <w:i w:val="0"/>
          <w:iCs w:val="0"/>
          <w:sz w:val="20"/>
          <w:szCs w:val="20"/>
        </w:rPr>
        <w:t>init.</w:t>
      </w:r>
      <w:proofErr w:type="spellEnd"/>
      <w:r w:rsidRPr="0059356F">
        <w:rPr>
          <w:rStyle w:val="HTMLCite"/>
          <w:rFonts w:ascii="Arial" w:hAnsi="Arial" w:cs="Arial"/>
          <w:i w:val="0"/>
          <w:iCs w:val="0"/>
          <w:sz w:val="20"/>
          <w:szCs w:val="20"/>
        </w:rPr>
        <w:t xml:space="preserve"> </w:t>
      </w:r>
      <w:proofErr w:type="spellStart"/>
      <w:r w:rsidRPr="0059356F">
        <w:rPr>
          <w:rStyle w:val="Emphasis"/>
          <w:rFonts w:ascii="Arial" w:hAnsi="Arial" w:cs="Arial"/>
          <w:i w:val="0"/>
          <w:iCs w:val="0"/>
          <w:sz w:val="20"/>
          <w:szCs w:val="20"/>
        </w:rPr>
        <w:t>CoRR</w:t>
      </w:r>
      <w:proofErr w:type="spellEnd"/>
      <w:r w:rsidRPr="0059356F">
        <w:rPr>
          <w:rStyle w:val="Emphasis"/>
          <w:rFonts w:ascii="Arial" w:hAnsi="Arial" w:cs="Arial"/>
          <w:i w:val="0"/>
          <w:iCs w:val="0"/>
          <w:sz w:val="20"/>
          <w:szCs w:val="20"/>
        </w:rPr>
        <w:t>, abs/1511.06422</w:t>
      </w:r>
      <w:r w:rsidRPr="0059356F">
        <w:rPr>
          <w:rStyle w:val="HTMLCite"/>
          <w:rFonts w:ascii="Arial" w:hAnsi="Arial" w:cs="Arial"/>
          <w:sz w:val="20"/>
          <w:szCs w:val="20"/>
        </w:rPr>
        <w:t>.</w:t>
      </w:r>
      <w:r w:rsidR="00B72B55" w:rsidRPr="0059356F">
        <w:rPr>
          <w:rFonts w:ascii="Arial" w:hAnsi="Arial" w:cs="Arial"/>
          <w:sz w:val="20"/>
          <w:szCs w:val="20"/>
          <w:u w:val="single"/>
        </w:rPr>
        <w:t xml:space="preserve"> </w:t>
      </w:r>
    </w:p>
    <w:p w14:paraId="4EE9E0BD" w14:textId="0C740CD6" w:rsidR="0059356F" w:rsidRPr="0059356F" w:rsidDel="00A0646C" w:rsidRDefault="0059356F" w:rsidP="0059356F">
      <w:pPr>
        <w:autoSpaceDE w:val="0"/>
        <w:autoSpaceDN w:val="0"/>
        <w:adjustRightInd w:val="0"/>
        <w:spacing w:after="0" w:line="240" w:lineRule="auto"/>
        <w:rPr>
          <w:moveFrom w:id="174" w:author="Luis Barreiro" w:date="2022-11-16T20:34:00Z"/>
          <w:rFonts w:ascii="Arial" w:hAnsi="Arial" w:cs="Arial"/>
          <w:sz w:val="20"/>
          <w:szCs w:val="20"/>
        </w:rPr>
      </w:pPr>
      <w:moveFromRangeStart w:id="175" w:author="Luis Barreiro" w:date="2022-11-16T20:34:00Z" w:name="move119523282"/>
      <w:moveFrom w:id="176" w:author="Luis Barreiro" w:date="2022-11-16T20:34:00Z">
        <w:r w:rsidRPr="0059356F" w:rsidDel="00A0646C">
          <w:rPr>
            <w:rFonts w:ascii="Arial" w:hAnsi="Arial" w:cs="Arial"/>
            <w:sz w:val="20"/>
            <w:szCs w:val="20"/>
          </w:rPr>
          <w:t>Duchi, J., Hazan, E., and Singer, Y. (2011). Adaptive subgradient methods for online</w:t>
        </w:r>
      </w:moveFrom>
    </w:p>
    <w:p w14:paraId="56363551" w14:textId="77C59A72" w:rsidR="0059356F" w:rsidDel="00A0646C" w:rsidRDefault="0059356F" w:rsidP="0059356F">
      <w:pPr>
        <w:spacing w:after="0"/>
        <w:jc w:val="both"/>
        <w:rPr>
          <w:moveFrom w:id="177" w:author="Luis Barreiro" w:date="2022-11-16T20:34:00Z"/>
          <w:rFonts w:ascii="Arial" w:hAnsi="Arial" w:cs="Arial"/>
          <w:sz w:val="20"/>
          <w:szCs w:val="20"/>
        </w:rPr>
      </w:pPr>
      <w:moveFrom w:id="178" w:author="Luis Barreiro" w:date="2022-11-16T20:34:00Z">
        <w:r w:rsidRPr="0059356F" w:rsidDel="00A0646C">
          <w:rPr>
            <w:rFonts w:ascii="Arial" w:hAnsi="Arial" w:cs="Arial"/>
            <w:sz w:val="20"/>
            <w:szCs w:val="20"/>
          </w:rPr>
          <w:t xml:space="preserve">learning and stochastic optimization. </w:t>
        </w:r>
        <w:r w:rsidRPr="0059356F" w:rsidDel="00A0646C">
          <w:rPr>
            <w:rFonts w:ascii="Arial" w:hAnsi="Arial" w:cs="Arial"/>
            <w:i/>
            <w:iCs/>
            <w:sz w:val="20"/>
            <w:szCs w:val="20"/>
          </w:rPr>
          <w:t>Journal of Machine Learning Research</w:t>
        </w:r>
        <w:r w:rsidRPr="0059356F" w:rsidDel="00A0646C">
          <w:rPr>
            <w:rFonts w:ascii="Arial" w:hAnsi="Arial" w:cs="Arial"/>
            <w:sz w:val="20"/>
            <w:szCs w:val="20"/>
          </w:rPr>
          <w:t>. 307</w:t>
        </w:r>
      </w:moveFrom>
    </w:p>
    <w:moveFromRangeEnd w:id="175"/>
    <w:p w14:paraId="2014B9DC" w14:textId="30DD5D66" w:rsidR="0059356F" w:rsidRPr="0059356F" w:rsidDel="00A0646C" w:rsidRDefault="0059356F" w:rsidP="0059356F">
      <w:pPr>
        <w:spacing w:after="0"/>
        <w:jc w:val="both"/>
        <w:rPr>
          <w:del w:id="179" w:author="Luis Barreiro" w:date="2022-11-16T20:34:00Z"/>
          <w:rFonts w:ascii="Arial" w:hAnsi="Arial" w:cs="Arial"/>
          <w:sz w:val="20"/>
          <w:szCs w:val="20"/>
        </w:rPr>
      </w:pPr>
    </w:p>
    <w:p w14:paraId="4AF9E9D6" w14:textId="77795AD5" w:rsidR="00F32E7A" w:rsidRPr="00DF19B2" w:rsidRDefault="0059356F">
      <w:pPr>
        <w:spacing w:afterLines="40" w:after="96"/>
        <w:jc w:val="both"/>
        <w:rPr>
          <w:ins w:id="180" w:author="Luis Barreiro" w:date="2022-11-16T19:49:00Z"/>
          <w:rFonts w:ascii="Arial" w:hAnsi="Arial" w:cs="Arial"/>
          <w:sz w:val="20"/>
          <w:szCs w:val="20"/>
        </w:rPr>
        <w:pPrChange w:id="181" w:author="Luis Barreiro" w:date="2022-11-16T20:34:00Z">
          <w:pPr/>
        </w:pPrChange>
      </w:pPr>
      <w:moveFromRangeStart w:id="182" w:author="Luis Barreiro" w:date="2022-11-16T20:35:00Z" w:name="move119523318"/>
      <w:moveFrom w:id="183" w:author="Luis Barreiro" w:date="2022-11-16T20:35:00Z">
        <w:r w:rsidRPr="0059356F" w:rsidDel="00A0646C">
          <w:rPr>
            <w:rFonts w:ascii="Arial" w:hAnsi="Arial" w:cs="Arial"/>
            <w:sz w:val="20"/>
            <w:szCs w:val="20"/>
          </w:rPr>
          <w:t xml:space="preserve">Kingma, D. P., &amp; Welling, M. (2014). Auto-Encoding Variational Bayes. </w:t>
        </w:r>
        <w:r w:rsidRPr="0059356F" w:rsidDel="00A0646C">
          <w:rPr>
            <w:rStyle w:val="Emphasis"/>
            <w:rFonts w:ascii="Arial" w:hAnsi="Arial" w:cs="Arial"/>
            <w:sz w:val="20"/>
            <w:szCs w:val="20"/>
          </w:rPr>
          <w:t>International Conference on Learning Representations (ICLR)</w:t>
        </w:r>
        <w:r w:rsidRPr="0059356F" w:rsidDel="00A0646C">
          <w:rPr>
            <w:rFonts w:ascii="Arial" w:hAnsi="Arial" w:cs="Arial"/>
            <w:sz w:val="20"/>
            <w:szCs w:val="20"/>
          </w:rPr>
          <w:t>.</w:t>
        </w:r>
      </w:moveFrom>
      <w:moveFromRangeEnd w:id="182"/>
      <w:proofErr w:type="spellStart"/>
      <w:ins w:id="184" w:author="Luis Barreiro" w:date="2022-11-16T19:49:00Z">
        <w:r w:rsidR="00F32E7A" w:rsidRPr="00DF19B2">
          <w:rPr>
            <w:rFonts w:ascii="Arial" w:hAnsi="Arial" w:cs="Arial"/>
            <w:sz w:val="20"/>
            <w:szCs w:val="20"/>
          </w:rPr>
          <w:t>Pedregosa</w:t>
        </w:r>
        <w:proofErr w:type="spellEnd"/>
        <w:r w:rsidR="00F32E7A" w:rsidRPr="00DF19B2">
          <w:rPr>
            <w:rFonts w:ascii="Arial" w:hAnsi="Arial" w:cs="Arial"/>
            <w:sz w:val="20"/>
            <w:szCs w:val="20"/>
          </w:rPr>
          <w:t xml:space="preserve">, F., </w:t>
        </w:r>
        <w:proofErr w:type="spellStart"/>
        <w:r w:rsidR="00F32E7A" w:rsidRPr="00DF19B2">
          <w:rPr>
            <w:rFonts w:ascii="Arial" w:hAnsi="Arial" w:cs="Arial"/>
            <w:sz w:val="20"/>
            <w:szCs w:val="20"/>
          </w:rPr>
          <w:t>Varoquaux</w:t>
        </w:r>
        <w:proofErr w:type="spellEnd"/>
        <w:r w:rsidR="00F32E7A" w:rsidRPr="00DF19B2">
          <w:rPr>
            <w:rFonts w:ascii="Arial" w:hAnsi="Arial" w:cs="Arial"/>
            <w:sz w:val="20"/>
            <w:szCs w:val="20"/>
          </w:rPr>
          <w:t xml:space="preserve">, G., </w:t>
        </w:r>
        <w:proofErr w:type="spellStart"/>
        <w:r w:rsidR="00F32E7A" w:rsidRPr="00DF19B2">
          <w:rPr>
            <w:rFonts w:ascii="Arial" w:hAnsi="Arial" w:cs="Arial"/>
            <w:sz w:val="20"/>
            <w:szCs w:val="20"/>
          </w:rPr>
          <w:t>Gramfort</w:t>
        </w:r>
        <w:proofErr w:type="spellEnd"/>
        <w:r w:rsidR="00F32E7A" w:rsidRPr="00DF19B2">
          <w:rPr>
            <w:rFonts w:ascii="Arial" w:hAnsi="Arial" w:cs="Arial"/>
            <w:sz w:val="20"/>
            <w:szCs w:val="20"/>
          </w:rPr>
          <w:t xml:space="preserve">, A., Michel, V., and </w:t>
        </w:r>
        <w:proofErr w:type="spellStart"/>
        <w:r w:rsidR="00F32E7A" w:rsidRPr="00DF19B2">
          <w:rPr>
            <w:rFonts w:ascii="Arial" w:hAnsi="Arial" w:cs="Arial"/>
            <w:sz w:val="20"/>
            <w:szCs w:val="20"/>
          </w:rPr>
          <w:t>Thirian</w:t>
        </w:r>
        <w:proofErr w:type="spellEnd"/>
        <w:r w:rsidR="00F32E7A" w:rsidRPr="00DF19B2">
          <w:rPr>
            <w:rFonts w:ascii="Arial" w:hAnsi="Arial" w:cs="Arial"/>
            <w:sz w:val="20"/>
            <w:szCs w:val="20"/>
          </w:rPr>
          <w:t xml:space="preserve">, B. </w:t>
        </w:r>
        <w:r w:rsidR="00F32E7A">
          <w:rPr>
            <w:rFonts w:ascii="Arial" w:hAnsi="Arial" w:cs="Arial"/>
            <w:sz w:val="20"/>
            <w:szCs w:val="20"/>
          </w:rPr>
          <w:t>(</w:t>
        </w:r>
        <w:r w:rsidR="00F32E7A" w:rsidRPr="00DF19B2">
          <w:rPr>
            <w:rFonts w:ascii="Arial" w:hAnsi="Arial" w:cs="Arial"/>
            <w:sz w:val="20"/>
            <w:szCs w:val="20"/>
          </w:rPr>
          <w:t>2011</w:t>
        </w:r>
        <w:r w:rsidR="00F32E7A">
          <w:rPr>
            <w:rFonts w:ascii="Arial" w:hAnsi="Arial" w:cs="Arial"/>
            <w:sz w:val="20"/>
            <w:szCs w:val="20"/>
          </w:rPr>
          <w:t>)</w:t>
        </w:r>
        <w:r w:rsidR="00F32E7A" w:rsidRPr="00DF19B2">
          <w:rPr>
            <w:rFonts w:ascii="Arial" w:hAnsi="Arial" w:cs="Arial"/>
            <w:sz w:val="20"/>
            <w:szCs w:val="20"/>
          </w:rPr>
          <w:t>. Scikit-learn: Machine Learning in Python</w:t>
        </w:r>
      </w:ins>
      <w:ins w:id="185" w:author="Luis Barreiro" w:date="2022-11-16T20:35:00Z">
        <w:r w:rsidR="00D93CB9">
          <w:rPr>
            <w:rFonts w:ascii="Arial" w:hAnsi="Arial" w:cs="Arial"/>
            <w:sz w:val="20"/>
            <w:szCs w:val="20"/>
          </w:rPr>
          <w:t>.</w:t>
        </w:r>
      </w:ins>
      <w:ins w:id="186" w:author="Luis Barreiro" w:date="2022-11-16T19:49:00Z">
        <w:r w:rsidR="00F32E7A" w:rsidRPr="00DF19B2">
          <w:rPr>
            <w:rFonts w:ascii="Arial" w:hAnsi="Arial" w:cs="Arial"/>
            <w:sz w:val="20"/>
            <w:szCs w:val="20"/>
          </w:rPr>
          <w:t xml:space="preserve"> </w:t>
        </w:r>
        <w:r w:rsidR="00F32E7A" w:rsidRPr="00D93CB9">
          <w:rPr>
            <w:rFonts w:ascii="Arial" w:hAnsi="Arial" w:cs="Arial"/>
            <w:i/>
            <w:iCs/>
            <w:sz w:val="20"/>
            <w:szCs w:val="20"/>
            <w:rPrChange w:id="187" w:author="Luis Barreiro" w:date="2022-11-16T20:36:00Z">
              <w:rPr>
                <w:rFonts w:ascii="Arial" w:hAnsi="Arial" w:cs="Arial"/>
                <w:sz w:val="20"/>
                <w:szCs w:val="20"/>
              </w:rPr>
            </w:rPrChange>
          </w:rPr>
          <w:t>Journal of Machine Learning, v. 12, p. 2825-2830</w:t>
        </w:r>
        <w:r w:rsidR="00F32E7A" w:rsidRPr="00DF19B2">
          <w:rPr>
            <w:rFonts w:ascii="Arial" w:hAnsi="Arial" w:cs="Arial"/>
            <w:sz w:val="20"/>
            <w:szCs w:val="20"/>
          </w:rPr>
          <w:t>.</w:t>
        </w:r>
      </w:ins>
    </w:p>
    <w:p w14:paraId="30BD105E" w14:textId="279574D3" w:rsidR="00F32E7A" w:rsidRDefault="00F32E7A" w:rsidP="0059356F">
      <w:pPr>
        <w:spacing w:afterLines="40" w:after="96"/>
        <w:jc w:val="both"/>
        <w:rPr>
          <w:ins w:id="188" w:author="Luis Barreiro" w:date="2022-11-16T20:09:00Z"/>
          <w:rFonts w:ascii="Arial" w:hAnsi="Arial" w:cs="Arial"/>
          <w:sz w:val="20"/>
          <w:szCs w:val="20"/>
        </w:rPr>
      </w:pPr>
    </w:p>
    <w:p w14:paraId="3974A3DC" w14:textId="2540A6F9" w:rsidR="0062049E" w:rsidRDefault="0062049E" w:rsidP="0062049E">
      <w:pPr>
        <w:rPr>
          <w:ins w:id="189" w:author="Luis Barreiro" w:date="2022-11-16T20:09:00Z"/>
        </w:rPr>
      </w:pPr>
      <w:ins w:id="190" w:author="Luis Barreiro" w:date="2022-11-16T20:09:00Z">
        <w:r w:rsidRPr="00A75107">
          <w:rPr>
            <w:rFonts w:ascii="Arial" w:eastAsia="Times New Roman" w:hAnsi="Arial" w:cs="Arial"/>
            <w:sz w:val="20"/>
            <w:szCs w:val="20"/>
          </w:rPr>
          <w:t xml:space="preserve">Waskom, Michael. (2021). </w:t>
        </w:r>
        <w:r>
          <w:rPr>
            <w:rFonts w:ascii="Arial" w:eastAsia="Times New Roman" w:hAnsi="Arial" w:cs="Arial"/>
            <w:sz w:val="20"/>
            <w:szCs w:val="20"/>
          </w:rPr>
          <w:t>S</w:t>
        </w:r>
        <w:r w:rsidRPr="00A75107">
          <w:rPr>
            <w:rFonts w:ascii="Arial" w:eastAsia="Times New Roman" w:hAnsi="Arial" w:cs="Arial"/>
            <w:sz w:val="20"/>
            <w:szCs w:val="20"/>
          </w:rPr>
          <w:t xml:space="preserve">eaborn: statistical data visualization. </w:t>
        </w:r>
        <w:r w:rsidRPr="00A75107">
          <w:rPr>
            <w:rFonts w:ascii="Arial" w:eastAsia="Times New Roman" w:hAnsi="Arial" w:cs="Arial"/>
            <w:i/>
            <w:iCs/>
            <w:sz w:val="20"/>
            <w:szCs w:val="20"/>
          </w:rPr>
          <w:t xml:space="preserve">Journal of </w:t>
        </w:r>
        <w:proofErr w:type="gramStart"/>
        <w:r w:rsidRPr="00A75107">
          <w:rPr>
            <w:rFonts w:ascii="Arial" w:eastAsia="Times New Roman" w:hAnsi="Arial" w:cs="Arial"/>
            <w:i/>
            <w:iCs/>
            <w:sz w:val="20"/>
            <w:szCs w:val="20"/>
          </w:rPr>
          <w:t>Open Source</w:t>
        </w:r>
        <w:proofErr w:type="gramEnd"/>
        <w:r w:rsidRPr="00A75107">
          <w:rPr>
            <w:rFonts w:ascii="Arial" w:eastAsia="Times New Roman" w:hAnsi="Arial" w:cs="Arial"/>
            <w:i/>
            <w:iCs/>
            <w:sz w:val="20"/>
            <w:szCs w:val="20"/>
          </w:rPr>
          <w:t xml:space="preserve"> Software. 6. 3021</w:t>
        </w:r>
        <w:r w:rsidRPr="00A75107">
          <w:rPr>
            <w:rFonts w:ascii="Arial" w:eastAsia="Times New Roman" w:hAnsi="Arial" w:cs="Arial"/>
            <w:sz w:val="20"/>
            <w:szCs w:val="20"/>
          </w:rPr>
          <w:t xml:space="preserve">. </w:t>
        </w:r>
        <w:r w:rsidRPr="00A75107">
          <w:rPr>
            <w:rFonts w:ascii="Arial" w:hAnsi="Arial" w:cs="Arial"/>
            <w:sz w:val="20"/>
            <w:szCs w:val="20"/>
          </w:rPr>
          <w:fldChar w:fldCharType="begin"/>
        </w:r>
        <w:r w:rsidRPr="00A75107">
          <w:rPr>
            <w:rFonts w:ascii="Arial" w:hAnsi="Arial" w:cs="Arial"/>
            <w:sz w:val="20"/>
            <w:szCs w:val="20"/>
          </w:rPr>
          <w:instrText xml:space="preserve"> HYPERLINK "https://doi.org/10.5281/zenodo.883859" </w:instrText>
        </w:r>
        <w:r w:rsidRPr="00A75107">
          <w:rPr>
            <w:rFonts w:ascii="Arial" w:hAnsi="Arial" w:cs="Arial"/>
            <w:sz w:val="20"/>
            <w:szCs w:val="20"/>
          </w:rPr>
        </w:r>
        <w:r w:rsidRPr="00A75107">
          <w:rPr>
            <w:rFonts w:ascii="Arial" w:hAnsi="Arial" w:cs="Arial"/>
            <w:sz w:val="20"/>
            <w:szCs w:val="20"/>
          </w:rPr>
          <w:fldChar w:fldCharType="separate"/>
        </w:r>
        <w:r w:rsidRPr="00A75107">
          <w:rPr>
            <w:rStyle w:val="Hyperlink"/>
            <w:rFonts w:ascii="Arial" w:hAnsi="Arial" w:cs="Arial"/>
            <w:sz w:val="20"/>
            <w:szCs w:val="20"/>
          </w:rPr>
          <w:t>https://doi.org/10.5281/zenodo.883859</w:t>
        </w:r>
        <w:r w:rsidRPr="00A75107">
          <w:rPr>
            <w:rFonts w:ascii="Arial" w:hAnsi="Arial" w:cs="Arial"/>
            <w:sz w:val="20"/>
            <w:szCs w:val="20"/>
          </w:rPr>
          <w:fldChar w:fldCharType="end"/>
        </w:r>
        <w:r>
          <w:t xml:space="preserve"> </w:t>
        </w:r>
        <w:r>
          <w:rPr>
            <w:rFonts w:ascii="Arial" w:hAnsi="Arial" w:cs="Arial"/>
            <w:sz w:val="20"/>
            <w:szCs w:val="20"/>
          </w:rPr>
          <w:t>(Accessed 1</w:t>
        </w:r>
      </w:ins>
      <w:ins w:id="191" w:author="Luis Barreiro" w:date="2022-11-16T21:30:00Z">
        <w:r w:rsidR="002E5CB7">
          <w:rPr>
            <w:rFonts w:ascii="Arial" w:hAnsi="Arial" w:cs="Arial"/>
            <w:sz w:val="20"/>
            <w:szCs w:val="20"/>
          </w:rPr>
          <w:t>0</w:t>
        </w:r>
      </w:ins>
      <w:ins w:id="192" w:author="Luis Barreiro" w:date="2022-11-16T20:09:00Z">
        <w:r>
          <w:rPr>
            <w:rFonts w:ascii="Arial" w:hAnsi="Arial" w:cs="Arial"/>
            <w:sz w:val="20"/>
            <w:szCs w:val="20"/>
          </w:rPr>
          <w:t xml:space="preserve"> November 2022).</w:t>
        </w:r>
      </w:ins>
    </w:p>
    <w:p w14:paraId="2BAF7E5F" w14:textId="77777777" w:rsidR="0062049E" w:rsidRPr="0059356F" w:rsidDel="00A0646C" w:rsidRDefault="0062049E" w:rsidP="0059356F">
      <w:pPr>
        <w:spacing w:afterLines="40" w:after="96"/>
        <w:jc w:val="both"/>
        <w:rPr>
          <w:del w:id="193" w:author="Luis Barreiro" w:date="2022-11-16T20:35:00Z"/>
          <w:rFonts w:ascii="Arial" w:hAnsi="Arial" w:cs="Arial"/>
          <w:sz w:val="20"/>
          <w:szCs w:val="20"/>
        </w:rPr>
      </w:pPr>
    </w:p>
    <w:p w14:paraId="542C9F58" w14:textId="77777777" w:rsidR="0059356F" w:rsidRPr="00AA7E6C" w:rsidRDefault="0059356F" w:rsidP="00AA7E6C">
      <w:pPr>
        <w:spacing w:line="480" w:lineRule="auto"/>
        <w:jc w:val="both"/>
        <w:rPr>
          <w:rFonts w:ascii="Arial" w:hAnsi="Arial" w:cs="Arial"/>
          <w:sz w:val="20"/>
          <w:szCs w:val="20"/>
        </w:rPr>
      </w:pPr>
    </w:p>
    <w:sectPr w:rsidR="0059356F" w:rsidRPr="00AA7E6C" w:rsidSect="00A10BF3">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omain Corseri" w:date="2022-11-16T16:37:00Z" w:initials="RC">
    <w:p w14:paraId="1725B62E" w14:textId="77777777" w:rsidR="003F0824" w:rsidRPr="00A0646C" w:rsidRDefault="003F0824" w:rsidP="00436856">
      <w:pPr>
        <w:pStyle w:val="CommentText"/>
      </w:pPr>
      <w:r>
        <w:rPr>
          <w:rStyle w:val="CommentReference"/>
        </w:rPr>
        <w:annotationRef/>
      </w:r>
      <w:r>
        <w:rPr>
          <w:lang w:val="nb-NO"/>
        </w:rPr>
        <w:t>You should read today's email from Morten Jensen where he describes how to write the intro in 3 parts in comments to project 1.</w:t>
      </w:r>
    </w:p>
  </w:comment>
  <w:comment w:id="7" w:author="Romain Corseri" w:date="2022-11-16T16:24:00Z" w:initials="RC">
    <w:p w14:paraId="36A74DE8" w14:textId="77777777" w:rsidR="00C62E81" w:rsidRDefault="00C62E81" w:rsidP="00C62E81">
      <w:pPr>
        <w:pStyle w:val="CommentText"/>
      </w:pPr>
      <w:r>
        <w:rPr>
          <w:rStyle w:val="CommentReference"/>
        </w:rPr>
        <w:annotationRef/>
      </w:r>
      <w:r>
        <w:rPr>
          <w:lang w:val="nb-NO"/>
        </w:rPr>
        <w:t xml:space="preserve">I think this sentence is better as start of the intro. Perhaps specify which fields: image , language classification etc. </w:t>
      </w:r>
    </w:p>
  </w:comment>
  <w:comment w:id="16" w:author="Romain Corseri" w:date="2022-11-16T16:23:00Z" w:initials="RC">
    <w:p w14:paraId="440429A4" w14:textId="09744F6E" w:rsidR="00AF49F3" w:rsidRDefault="00AF49F3" w:rsidP="00F316C2">
      <w:pPr>
        <w:pStyle w:val="CommentText"/>
      </w:pPr>
      <w:r>
        <w:rPr>
          <w:rStyle w:val="CommentReference"/>
        </w:rPr>
        <w:annotationRef/>
      </w:r>
      <w:r>
        <w:rPr>
          <w:lang w:val="nb-NO"/>
        </w:rPr>
        <w:t>I have a hard times to understand this sentence. Perhaps simplify and split into 2 sentences?</w:t>
      </w:r>
    </w:p>
  </w:comment>
  <w:comment w:id="23" w:author="Romain Corseri" w:date="2022-11-16T16:24:00Z" w:initials="RC">
    <w:p w14:paraId="64F615DC" w14:textId="77777777" w:rsidR="00AF49F3" w:rsidRDefault="00AF49F3" w:rsidP="00804009">
      <w:pPr>
        <w:pStyle w:val="CommentText"/>
      </w:pPr>
      <w:r>
        <w:rPr>
          <w:rStyle w:val="CommentReference"/>
        </w:rPr>
        <w:annotationRef/>
      </w:r>
      <w:r>
        <w:rPr>
          <w:lang w:val="nb-NO"/>
        </w:rPr>
        <w:t>I think you should mention the Universal approximation theorem here.</w:t>
      </w:r>
    </w:p>
  </w:comment>
  <w:comment w:id="21" w:author="Romain Corseri" w:date="2022-11-16T16:24:00Z" w:initials="RC">
    <w:p w14:paraId="474D8A6F" w14:textId="45464AF3" w:rsidR="00AF49F3" w:rsidRDefault="00AF49F3" w:rsidP="003A5FFA">
      <w:pPr>
        <w:pStyle w:val="CommentText"/>
      </w:pPr>
      <w:r>
        <w:rPr>
          <w:rStyle w:val="CommentReference"/>
        </w:rPr>
        <w:annotationRef/>
      </w:r>
      <w:r>
        <w:rPr>
          <w:lang w:val="nb-NO"/>
        </w:rPr>
        <w:t xml:space="preserve">I think this sentence is better as start of the intro. Perhaps specify which fields: image , language classification etc. </w:t>
      </w:r>
    </w:p>
  </w:comment>
  <w:comment w:id="33" w:author="Romain Corseri" w:date="2022-11-16T16:25:00Z" w:initials="RC">
    <w:p w14:paraId="30B91C33" w14:textId="77777777" w:rsidR="0068101F" w:rsidRDefault="0068101F" w:rsidP="0068101F">
      <w:pPr>
        <w:pStyle w:val="CommentText"/>
      </w:pPr>
      <w:r>
        <w:rPr>
          <w:rStyle w:val="CommentReference"/>
        </w:rPr>
        <w:annotationRef/>
      </w:r>
      <w:r>
        <w:rPr>
          <w:lang w:val="nb-NO"/>
        </w:rPr>
        <w:t>Add to reference list</w:t>
      </w:r>
    </w:p>
  </w:comment>
  <w:comment w:id="34" w:author="Luis Barreiro" w:date="2022-11-16T20:33:00Z" w:initials="LB">
    <w:p w14:paraId="487BAA24" w14:textId="77777777" w:rsidR="0068101F" w:rsidRDefault="0068101F" w:rsidP="0068101F">
      <w:pPr>
        <w:pStyle w:val="CommentText"/>
      </w:pPr>
      <w:r>
        <w:rPr>
          <w:rStyle w:val="CommentReference"/>
        </w:rPr>
        <w:annotationRef/>
      </w:r>
      <w:r>
        <w:t>done</w:t>
      </w:r>
    </w:p>
  </w:comment>
  <w:comment w:id="39" w:author="Romain Corseri" w:date="2022-11-16T16:28:00Z" w:initials="RC">
    <w:p w14:paraId="4B45ED93" w14:textId="77777777" w:rsidR="00AF49F3" w:rsidRDefault="00AF49F3" w:rsidP="007C7943">
      <w:pPr>
        <w:pStyle w:val="CommentText"/>
      </w:pPr>
      <w:r>
        <w:rPr>
          <w:rStyle w:val="CommentReference"/>
        </w:rPr>
        <w:annotationRef/>
      </w:r>
      <w:r>
        <w:rPr>
          <w:lang w:val="nb-NO"/>
        </w:rPr>
        <w:t>I am not sure if this is at the right place. Perhaps just remove?</w:t>
      </w:r>
    </w:p>
  </w:comment>
  <w:comment w:id="43" w:author="Luis Barreiro" w:date="2022-11-14T09:51:00Z" w:initials="LB">
    <w:p w14:paraId="66B103B7" w14:textId="19386D7B" w:rsidR="00CF2F29" w:rsidRDefault="00CF2F29" w:rsidP="00CF2F29">
      <w:pPr>
        <w:pStyle w:val="CommentText"/>
      </w:pPr>
      <w:r>
        <w:rPr>
          <w:rStyle w:val="CommentReference"/>
        </w:rPr>
        <w:annotationRef/>
      </w:r>
      <w:r>
        <w:t>Define cost function somewhere</w:t>
      </w:r>
    </w:p>
  </w:comment>
  <w:comment w:id="44" w:author="Romain Corseri" w:date="2022-11-16T16:31:00Z" w:initials="RC">
    <w:p w14:paraId="1CBAD6A6" w14:textId="77777777" w:rsidR="00AF49F3" w:rsidRDefault="00AF49F3" w:rsidP="00FE7481">
      <w:pPr>
        <w:pStyle w:val="CommentText"/>
      </w:pPr>
      <w:r>
        <w:rPr>
          <w:rStyle w:val="CommentReference"/>
        </w:rPr>
        <w:annotationRef/>
      </w:r>
      <w:r>
        <w:rPr>
          <w:lang w:val="nb-NO"/>
        </w:rPr>
        <w:t>yes</w:t>
      </w:r>
    </w:p>
  </w:comment>
  <w:comment w:id="58" w:author="Romain Corseri" w:date="2022-11-16T16:34:00Z" w:initials="RC">
    <w:p w14:paraId="7B53C291" w14:textId="77777777" w:rsidR="00BF518D" w:rsidRDefault="00BF518D" w:rsidP="00BF518D">
      <w:pPr>
        <w:pStyle w:val="CommentText"/>
      </w:pPr>
      <w:r>
        <w:rPr>
          <w:rStyle w:val="CommentReference"/>
        </w:rPr>
        <w:annotationRef/>
      </w:r>
      <w:r>
        <w:rPr>
          <w:lang w:val="nb-NO"/>
        </w:rPr>
        <w:t>What is Geron?</w:t>
      </w:r>
    </w:p>
  </w:comment>
  <w:comment w:id="59" w:author="Luis Barreiro" w:date="2022-11-16T19:39:00Z" w:initials="LB">
    <w:p w14:paraId="575C3DDE" w14:textId="77777777" w:rsidR="00BF518D" w:rsidRDefault="00BF518D" w:rsidP="00BF518D">
      <w:pPr>
        <w:pStyle w:val="CommentText"/>
      </w:pPr>
      <w:r>
        <w:rPr>
          <w:rStyle w:val="CommentReference"/>
        </w:rPr>
        <w:annotationRef/>
      </w:r>
      <w:r>
        <w:t>Reference</w:t>
      </w:r>
    </w:p>
  </w:comment>
  <w:comment w:id="61" w:author="Romain Corseri" w:date="2022-11-16T16:34:00Z" w:initials="RC">
    <w:p w14:paraId="619C86E7" w14:textId="77777777" w:rsidR="00CC2DA2" w:rsidRDefault="00CC2DA2" w:rsidP="00092590">
      <w:pPr>
        <w:pStyle w:val="CommentText"/>
      </w:pPr>
      <w:r>
        <w:rPr>
          <w:rStyle w:val="CommentReference"/>
        </w:rPr>
        <w:annotationRef/>
      </w:r>
      <w:r>
        <w:rPr>
          <w:lang w:val="nb-NO"/>
        </w:rPr>
        <w:t>What is Geron?</w:t>
      </w:r>
    </w:p>
  </w:comment>
  <w:comment w:id="65" w:author="Romain Corseri" w:date="2022-11-16T16:34:00Z" w:initials="RC">
    <w:p w14:paraId="1F5345D1" w14:textId="60A94625" w:rsidR="00CC2DA2" w:rsidRDefault="00CC2DA2" w:rsidP="004C7000">
      <w:pPr>
        <w:pStyle w:val="CommentText"/>
      </w:pPr>
      <w:r>
        <w:rPr>
          <w:rStyle w:val="CommentReference"/>
        </w:rPr>
        <w:annotationRef/>
      </w:r>
      <w:r>
        <w:rPr>
          <w:lang w:val="nb-NO"/>
        </w:rPr>
        <w:t>Add proper reference</w:t>
      </w:r>
    </w:p>
  </w:comment>
  <w:comment w:id="66" w:author="Luis Barreiro" w:date="2022-11-16T19:45:00Z" w:initials="LB">
    <w:p w14:paraId="5DFCC0B3" w14:textId="77777777" w:rsidR="00F32E7A" w:rsidRDefault="00F32E7A" w:rsidP="009C3872">
      <w:pPr>
        <w:pStyle w:val="CommentText"/>
      </w:pPr>
      <w:r>
        <w:rPr>
          <w:rStyle w:val="CommentReference"/>
        </w:rPr>
        <w:annotationRef/>
      </w:r>
      <w:r>
        <w:t>Done, it was in draft mode :P</w:t>
      </w:r>
    </w:p>
  </w:comment>
  <w:comment w:id="89" w:author="Romain Corseri" w:date="2022-11-16T16:05:00Z" w:initials="RC">
    <w:p w14:paraId="3B747EED" w14:textId="0146E355" w:rsidR="00775972" w:rsidRDefault="00775972" w:rsidP="00CB2633">
      <w:pPr>
        <w:pStyle w:val="CommentText"/>
      </w:pPr>
      <w:r>
        <w:rPr>
          <w:rStyle w:val="CommentReference"/>
        </w:rPr>
        <w:annotationRef/>
      </w:r>
      <w:r>
        <w:rPr>
          <w:lang w:val="nb-NO"/>
        </w:rPr>
        <w:t xml:space="preserve">Please add a reference for each librairy (see project 1) </w:t>
      </w:r>
    </w:p>
  </w:comment>
  <w:comment w:id="90" w:author="Luis Barreiro" w:date="2022-11-16T20:32:00Z" w:initials="LB">
    <w:p w14:paraId="308D6934" w14:textId="77777777" w:rsidR="00A0646C" w:rsidRDefault="00A0646C" w:rsidP="004745AF">
      <w:pPr>
        <w:pStyle w:val="CommentText"/>
      </w:pPr>
      <w:r>
        <w:rPr>
          <w:rStyle w:val="CommentReference"/>
        </w:rPr>
        <w:annotationRef/>
      </w:r>
      <w:r>
        <w:t>done</w:t>
      </w:r>
    </w:p>
  </w:comment>
  <w:comment w:id="103" w:author="Luis Barreiro" w:date="2022-11-16T20:32:00Z" w:initials="LB">
    <w:p w14:paraId="3023A877" w14:textId="0793EC71" w:rsidR="00A0646C" w:rsidRDefault="00A0646C" w:rsidP="006D7F5E">
      <w:pPr>
        <w:pStyle w:val="CommentText"/>
      </w:pPr>
      <w:r>
        <w:rPr>
          <w:rStyle w:val="CommentReference"/>
        </w:rPr>
        <w:annotationRef/>
      </w:r>
      <w:r>
        <w:t>Should we include this in the references_</w:t>
      </w:r>
    </w:p>
  </w:comment>
  <w:comment w:id="111" w:author="Romain Corseri" w:date="2022-11-16T16:55:00Z" w:initials="RC">
    <w:p w14:paraId="38EF14FE" w14:textId="7E2E9D68" w:rsidR="000C1309" w:rsidRDefault="000C1309" w:rsidP="000A3D97">
      <w:pPr>
        <w:pStyle w:val="CommentText"/>
      </w:pPr>
      <w:r>
        <w:rPr>
          <w:rStyle w:val="CommentReference"/>
        </w:rPr>
        <w:annotationRef/>
      </w:r>
      <w:r>
        <w:rPr>
          <w:lang w:val="nb-NO"/>
        </w:rPr>
        <w:t>Please increase the font in the graph so we can read the axis labels.</w:t>
      </w:r>
    </w:p>
  </w:comment>
  <w:comment w:id="113" w:author="Luis Barreiro" w:date="2022-11-16T21:50:00Z" w:initials="LB">
    <w:p w14:paraId="56DE2AA5" w14:textId="77777777" w:rsidR="00652735" w:rsidRDefault="00652735" w:rsidP="00647595">
      <w:pPr>
        <w:pStyle w:val="CommentText"/>
      </w:pPr>
      <w:r>
        <w:rPr>
          <w:rStyle w:val="CommentReference"/>
        </w:rPr>
        <w:annotationRef/>
      </w:r>
      <w:r>
        <w:t>Is this all in Figure 3? Please check and correct the figure numbers</w:t>
      </w:r>
    </w:p>
  </w:comment>
  <w:comment w:id="117" w:author="Luis Barreiro" w:date="2022-11-16T21:52:00Z" w:initials="LB">
    <w:p w14:paraId="20C280FB" w14:textId="77777777" w:rsidR="00652735" w:rsidRDefault="00652735" w:rsidP="00EA31A6">
      <w:pPr>
        <w:pStyle w:val="CommentText"/>
      </w:pPr>
      <w:r>
        <w:rPr>
          <w:rStyle w:val="CommentReference"/>
        </w:rPr>
        <w:annotationRef/>
      </w:r>
      <w:r>
        <w:t>Update figure numbers</w:t>
      </w:r>
    </w:p>
  </w:comment>
  <w:comment w:id="118" w:author="Luis Barreiro" w:date="2022-11-16T21:53:00Z" w:initials="LB">
    <w:p w14:paraId="6C54DF3A" w14:textId="77777777" w:rsidR="00652735" w:rsidRDefault="00652735" w:rsidP="00132ADC">
      <w:pPr>
        <w:pStyle w:val="CommentText"/>
      </w:pPr>
      <w:r>
        <w:rPr>
          <w:rStyle w:val="CommentReference"/>
        </w:rPr>
        <w:annotationRef/>
      </w:r>
      <w:r>
        <w:t>Maybe just mention what the character means</w:t>
      </w:r>
    </w:p>
  </w:comment>
  <w:comment w:id="132" w:author="Luis Barreiro" w:date="2022-11-16T22:02:00Z" w:initials="LB">
    <w:p w14:paraId="76160566" w14:textId="77777777" w:rsidR="000F4BC8" w:rsidRDefault="000F4BC8" w:rsidP="0074372C">
      <w:pPr>
        <w:pStyle w:val="CommentText"/>
      </w:pPr>
      <w:r>
        <w:rPr>
          <w:rStyle w:val="CommentReference"/>
        </w:rPr>
        <w:annotationRef/>
      </w:r>
      <w:r>
        <w:t>Update figure number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25B62E" w15:done="0"/>
  <w15:commentEx w15:paraId="36A74DE8" w15:done="0"/>
  <w15:commentEx w15:paraId="440429A4" w15:done="0"/>
  <w15:commentEx w15:paraId="64F615DC" w15:done="0"/>
  <w15:commentEx w15:paraId="474D8A6F" w15:done="0"/>
  <w15:commentEx w15:paraId="30B91C33" w15:done="0"/>
  <w15:commentEx w15:paraId="487BAA24" w15:paraIdParent="30B91C33" w15:done="0"/>
  <w15:commentEx w15:paraId="4B45ED93" w15:done="0"/>
  <w15:commentEx w15:paraId="66B103B7" w15:done="0"/>
  <w15:commentEx w15:paraId="1CBAD6A6" w15:paraIdParent="66B103B7" w15:done="0"/>
  <w15:commentEx w15:paraId="7B53C291" w15:done="0"/>
  <w15:commentEx w15:paraId="575C3DDE" w15:paraIdParent="7B53C291" w15:done="0"/>
  <w15:commentEx w15:paraId="619C86E7" w15:done="0"/>
  <w15:commentEx w15:paraId="1F5345D1" w15:done="0"/>
  <w15:commentEx w15:paraId="5DFCC0B3" w15:paraIdParent="1F5345D1" w15:done="0"/>
  <w15:commentEx w15:paraId="3B747EED" w15:done="0"/>
  <w15:commentEx w15:paraId="308D6934" w15:paraIdParent="3B747EED" w15:done="0"/>
  <w15:commentEx w15:paraId="3023A877" w15:done="0"/>
  <w15:commentEx w15:paraId="38EF14FE" w15:done="0"/>
  <w15:commentEx w15:paraId="56DE2AA5" w15:done="0"/>
  <w15:commentEx w15:paraId="20C280FB" w15:done="0"/>
  <w15:commentEx w15:paraId="6C54DF3A" w15:done="0"/>
  <w15:commentEx w15:paraId="7616056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F9043" w16cex:dateUtc="2022-11-16T15:37:00Z"/>
  <w16cex:commentExtensible w16cex:durableId="271FCA94" w16cex:dateUtc="2022-11-16T15:24:00Z"/>
  <w16cex:commentExtensible w16cex:durableId="271F8CE9" w16cex:dateUtc="2022-11-16T15:23:00Z"/>
  <w16cex:commentExtensible w16cex:durableId="271F8D4E" w16cex:dateUtc="2022-11-16T15:24:00Z"/>
  <w16cex:commentExtensible w16cex:durableId="271F8D27" w16cex:dateUtc="2022-11-16T15:24:00Z"/>
  <w16cex:commentExtensible w16cex:durableId="2720863B" w16cex:dateUtc="2022-11-16T15:25:00Z"/>
  <w16cex:commentExtensible w16cex:durableId="2720863A" w16cex:dateUtc="2022-11-16T19:33:00Z"/>
  <w16cex:commentExtensible w16cex:durableId="271F8E22" w16cex:dateUtc="2022-11-16T15:28:00Z"/>
  <w16cex:commentExtensible w16cex:durableId="271C8E17" w16cex:dateUtc="2022-11-14T08:51:00Z"/>
  <w16cex:commentExtensible w16cex:durableId="271F8EDC" w16cex:dateUtc="2022-11-16T15:31:00Z"/>
  <w16cex:commentExtensible w16cex:durableId="271FBB50" w16cex:dateUtc="2022-11-16T15:34:00Z"/>
  <w16cex:commentExtensible w16cex:durableId="271FBB00" w16cex:dateUtc="2022-11-16T18:39:00Z"/>
  <w16cex:commentExtensible w16cex:durableId="271F8FA2" w16cex:dateUtc="2022-11-16T15:34:00Z"/>
  <w16cex:commentExtensible w16cex:durableId="271F8F90" w16cex:dateUtc="2022-11-16T15:34:00Z"/>
  <w16cex:commentExtensible w16cex:durableId="271FBC4F" w16cex:dateUtc="2022-11-16T18:45:00Z"/>
  <w16cex:commentExtensible w16cex:durableId="271F88BD" w16cex:dateUtc="2022-11-16T15:05:00Z"/>
  <w16cex:commentExtensible w16cex:durableId="271FC76A" w16cex:dateUtc="2022-11-16T19:32:00Z"/>
  <w16cex:commentExtensible w16cex:durableId="271FC766" w16cex:dateUtc="2022-11-16T19:32:00Z"/>
  <w16cex:commentExtensible w16cex:durableId="271F9468" w16cex:dateUtc="2022-11-16T15:55:00Z"/>
  <w16cex:commentExtensible w16cex:durableId="271FD9C1" w16cex:dateUtc="2022-11-16T20:50:00Z"/>
  <w16cex:commentExtensible w16cex:durableId="271FDA28" w16cex:dateUtc="2022-11-16T20:52:00Z"/>
  <w16cex:commentExtensible w16cex:durableId="271FDA52" w16cex:dateUtc="2022-11-16T20:53:00Z"/>
  <w16cex:commentExtensible w16cex:durableId="271FDC71" w16cex:dateUtc="2022-11-16T21: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25B62E" w16cid:durableId="271F9043"/>
  <w16cid:commentId w16cid:paraId="36A74DE8" w16cid:durableId="271FCA94"/>
  <w16cid:commentId w16cid:paraId="440429A4" w16cid:durableId="271F8CE9"/>
  <w16cid:commentId w16cid:paraId="64F615DC" w16cid:durableId="271F8D4E"/>
  <w16cid:commentId w16cid:paraId="474D8A6F" w16cid:durableId="271F8D27"/>
  <w16cid:commentId w16cid:paraId="30B91C33" w16cid:durableId="2720863B"/>
  <w16cid:commentId w16cid:paraId="487BAA24" w16cid:durableId="2720863A"/>
  <w16cid:commentId w16cid:paraId="4B45ED93" w16cid:durableId="271F8E22"/>
  <w16cid:commentId w16cid:paraId="66B103B7" w16cid:durableId="271C8E17"/>
  <w16cid:commentId w16cid:paraId="1CBAD6A6" w16cid:durableId="271F8EDC"/>
  <w16cid:commentId w16cid:paraId="7B53C291" w16cid:durableId="271FBB50"/>
  <w16cid:commentId w16cid:paraId="575C3DDE" w16cid:durableId="271FBB00"/>
  <w16cid:commentId w16cid:paraId="619C86E7" w16cid:durableId="271F8FA2"/>
  <w16cid:commentId w16cid:paraId="1F5345D1" w16cid:durableId="271F8F90"/>
  <w16cid:commentId w16cid:paraId="5DFCC0B3" w16cid:durableId="271FBC4F"/>
  <w16cid:commentId w16cid:paraId="3B747EED" w16cid:durableId="271F88BD"/>
  <w16cid:commentId w16cid:paraId="308D6934" w16cid:durableId="271FC76A"/>
  <w16cid:commentId w16cid:paraId="3023A877" w16cid:durableId="271FC766"/>
  <w16cid:commentId w16cid:paraId="38EF14FE" w16cid:durableId="271F9468"/>
  <w16cid:commentId w16cid:paraId="56DE2AA5" w16cid:durableId="271FD9C1"/>
  <w16cid:commentId w16cid:paraId="20C280FB" w16cid:durableId="271FDA28"/>
  <w16cid:commentId w16cid:paraId="6C54DF3A" w16cid:durableId="271FDA52"/>
  <w16cid:commentId w16cid:paraId="76160566" w16cid:durableId="271FDC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190BD" w14:textId="77777777" w:rsidR="002B5CE7" w:rsidRDefault="002B5CE7" w:rsidP="0006251E">
      <w:pPr>
        <w:spacing w:after="0" w:line="240" w:lineRule="auto"/>
      </w:pPr>
      <w:r>
        <w:separator/>
      </w:r>
    </w:p>
  </w:endnote>
  <w:endnote w:type="continuationSeparator" w:id="0">
    <w:p w14:paraId="1CD390B8" w14:textId="77777777" w:rsidR="002B5CE7" w:rsidRDefault="002B5CE7" w:rsidP="00062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4E0F2" w14:textId="77777777" w:rsidR="00003E07" w:rsidRDefault="00003E07">
    <w:pPr>
      <w:pStyle w:val="Footer"/>
      <w:jc w:val="right"/>
    </w:pPr>
  </w:p>
  <w:sdt>
    <w:sdtPr>
      <w:id w:val="-1752418495"/>
      <w:docPartObj>
        <w:docPartGallery w:val="Page Numbers (Bottom of Page)"/>
        <w:docPartUnique/>
      </w:docPartObj>
    </w:sdtPr>
    <w:sdtEndPr>
      <w:rPr>
        <w:noProof/>
      </w:rPr>
    </w:sdtEndPr>
    <w:sdtContent>
      <w:p w14:paraId="4E34B4DC" w14:textId="7D5CDD5B" w:rsidR="00003E07" w:rsidRDefault="00003E0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1BE159" w14:textId="77777777" w:rsidR="00003E07" w:rsidRDefault="00003E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111936"/>
      <w:docPartObj>
        <w:docPartGallery w:val="Page Numbers (Bottom of Page)"/>
        <w:docPartUnique/>
      </w:docPartObj>
    </w:sdtPr>
    <w:sdtEndPr>
      <w:rPr>
        <w:noProof/>
      </w:rPr>
    </w:sdtEndPr>
    <w:sdtContent>
      <w:p w14:paraId="69032E95" w14:textId="2718B076" w:rsidR="00A10BF3" w:rsidRDefault="00A10B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3084EB" w14:textId="77777777" w:rsidR="00003E07" w:rsidRDefault="00003E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498205"/>
      <w:docPartObj>
        <w:docPartGallery w:val="Page Numbers (Bottom of Page)"/>
        <w:docPartUnique/>
      </w:docPartObj>
    </w:sdtPr>
    <w:sdtEndPr>
      <w:rPr>
        <w:noProof/>
      </w:rPr>
    </w:sdtEndPr>
    <w:sdtContent>
      <w:p w14:paraId="7C15B12E" w14:textId="77777777" w:rsidR="00A10BF3" w:rsidRDefault="00A10B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73B3E33" w14:textId="77777777" w:rsidR="00A10BF3" w:rsidRDefault="00A10B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9E11B4" w14:textId="77777777" w:rsidR="002B5CE7" w:rsidRDefault="002B5CE7" w:rsidP="0006251E">
      <w:pPr>
        <w:spacing w:after="0" w:line="240" w:lineRule="auto"/>
      </w:pPr>
      <w:r>
        <w:separator/>
      </w:r>
    </w:p>
  </w:footnote>
  <w:footnote w:type="continuationSeparator" w:id="0">
    <w:p w14:paraId="57145742" w14:textId="77777777" w:rsidR="002B5CE7" w:rsidRDefault="002B5CE7" w:rsidP="000625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4B9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u w:val="single"/>
      </w:rPr>
    </w:lvl>
    <w:lvl w:ilvl="2">
      <w:start w:val="1"/>
      <w:numFmt w:val="decimal"/>
      <w:lvlText w:val="%1.%2.%3."/>
      <w:lvlJc w:val="left"/>
      <w:pPr>
        <w:ind w:left="1224" w:hanging="504"/>
      </w:pPr>
      <w:rPr>
        <w:rFonts w:hint="default"/>
        <w:u w:val="singl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90244D3"/>
    <w:multiLevelType w:val="multilevel"/>
    <w:tmpl w:val="762026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720" w:hanging="360"/>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A2E47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603887"/>
    <w:multiLevelType w:val="hybridMultilevel"/>
    <w:tmpl w:val="A274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4661A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39033BA"/>
    <w:multiLevelType w:val="multilevel"/>
    <w:tmpl w:val="D458E808"/>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51C10E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u w:val="singl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B485623"/>
    <w:multiLevelType w:val="hybridMultilevel"/>
    <w:tmpl w:val="18803E2C"/>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31D446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u w:val="single"/>
      </w:rPr>
    </w:lvl>
    <w:lvl w:ilvl="2">
      <w:start w:val="1"/>
      <w:numFmt w:val="decimal"/>
      <w:lvlText w:val="%1.%2.%3."/>
      <w:lvlJc w:val="left"/>
      <w:pPr>
        <w:ind w:left="1224" w:hanging="504"/>
      </w:pPr>
      <w:rPr>
        <w:rFonts w:hint="default"/>
        <w:u w:val="singl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39D7764"/>
    <w:multiLevelType w:val="multilevel"/>
    <w:tmpl w:val="CDD28A76"/>
    <w:lvl w:ilvl="0">
      <w:start w:val="1"/>
      <w:numFmt w:val="decimal"/>
      <w:lvlText w:val="%1."/>
      <w:lvlJc w:val="left"/>
      <w:pPr>
        <w:ind w:left="360" w:hanging="360"/>
      </w:pPr>
      <w:rPr>
        <w:rFonts w:hint="default"/>
        <w:i w:val="0"/>
        <w:noProof w:val="0"/>
      </w:rPr>
    </w:lvl>
    <w:lvl w:ilvl="1">
      <w:start w:val="1"/>
      <w:numFmt w:val="decimal"/>
      <w:lvlText w:val="%1.%2."/>
      <w:lvlJc w:val="left"/>
      <w:pPr>
        <w:ind w:left="792" w:hanging="432"/>
      </w:pPr>
      <w:rPr>
        <w:rFonts w:hint="default"/>
        <w:u w:val="single"/>
      </w:rPr>
    </w:lvl>
    <w:lvl w:ilvl="2">
      <w:start w:val="1"/>
      <w:numFmt w:val="decimal"/>
      <w:lvlText w:val="%1.%2.%3."/>
      <w:lvlJc w:val="left"/>
      <w:pPr>
        <w:ind w:left="1224" w:hanging="504"/>
      </w:pPr>
      <w:rPr>
        <w:rFonts w:hint="default"/>
        <w:u w:val="single"/>
      </w:rPr>
    </w:lvl>
    <w:lvl w:ilvl="3">
      <w:start w:val="1"/>
      <w:numFmt w:val="bullet"/>
      <w:lvlText w:val=""/>
      <w:lvlJc w:val="left"/>
      <w:pPr>
        <w:ind w:left="720" w:hanging="360"/>
      </w:pPr>
      <w:rPr>
        <w:rFonts w:ascii="Symbol" w:hAnsi="Symbol"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40C116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5F74047"/>
    <w:multiLevelType w:val="hybridMultilevel"/>
    <w:tmpl w:val="FD786BB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8700E7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BB568C4"/>
    <w:multiLevelType w:val="multilevel"/>
    <w:tmpl w:val="0AA0F194"/>
    <w:lvl w:ilvl="0">
      <w:start w:val="2"/>
      <w:numFmt w:val="decimal"/>
      <w:lvlText w:val="%1"/>
      <w:lvlJc w:val="left"/>
      <w:pPr>
        <w:ind w:left="675" w:hanging="675"/>
      </w:pPr>
      <w:rPr>
        <w:rFonts w:hint="default"/>
      </w:rPr>
    </w:lvl>
    <w:lvl w:ilvl="1">
      <w:start w:val="1"/>
      <w:numFmt w:val="decimal"/>
      <w:lvlText w:val="%1.%2"/>
      <w:lvlJc w:val="left"/>
      <w:pPr>
        <w:ind w:left="675" w:hanging="675"/>
      </w:pPr>
      <w:rPr>
        <w:rFonts w:hint="default"/>
      </w:rPr>
    </w:lvl>
    <w:lvl w:ilvl="2">
      <w:start w:val="1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E06708"/>
    <w:multiLevelType w:val="hybridMultilevel"/>
    <w:tmpl w:val="18283E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3493D7B"/>
    <w:multiLevelType w:val="hybridMultilevel"/>
    <w:tmpl w:val="5E2C1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5C1632"/>
    <w:multiLevelType w:val="hybridMultilevel"/>
    <w:tmpl w:val="69F8A630"/>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7" w15:restartNumberingAfterBreak="0">
    <w:nsid w:val="3B003FC8"/>
    <w:multiLevelType w:val="multilevel"/>
    <w:tmpl w:val="74984F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BC47CA4"/>
    <w:multiLevelType w:val="hybridMultilevel"/>
    <w:tmpl w:val="CD2C9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BB76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6C65155"/>
    <w:multiLevelType w:val="hybridMultilevel"/>
    <w:tmpl w:val="375882EE"/>
    <w:lvl w:ilvl="0" w:tplc="0409001B">
      <w:start w:val="1"/>
      <w:numFmt w:val="low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E683DE1"/>
    <w:multiLevelType w:val="multilevel"/>
    <w:tmpl w:val="2CBED688"/>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0F33997"/>
    <w:multiLevelType w:val="multilevel"/>
    <w:tmpl w:val="D9EE0608"/>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720" w:hanging="360"/>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592149D"/>
    <w:multiLevelType w:val="hybridMultilevel"/>
    <w:tmpl w:val="348641B2"/>
    <w:lvl w:ilvl="0" w:tplc="04090001">
      <w:start w:val="1"/>
      <w:numFmt w:val="bullet"/>
      <w:lvlText w:val=""/>
      <w:lvlJc w:val="left"/>
      <w:pPr>
        <w:ind w:left="2448" w:hanging="360"/>
      </w:pPr>
      <w:rPr>
        <w:rFonts w:ascii="Symbol" w:hAnsi="Symbol" w:hint="default"/>
      </w:rPr>
    </w:lvl>
    <w:lvl w:ilvl="1" w:tplc="04090003">
      <w:start w:val="1"/>
      <w:numFmt w:val="bullet"/>
      <w:lvlText w:val="o"/>
      <w:lvlJc w:val="left"/>
      <w:pPr>
        <w:ind w:left="3168" w:hanging="360"/>
      </w:pPr>
      <w:rPr>
        <w:rFonts w:ascii="Courier New" w:hAnsi="Courier New" w:cs="Courier New" w:hint="default"/>
      </w:rPr>
    </w:lvl>
    <w:lvl w:ilvl="2" w:tplc="04090005">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24" w15:restartNumberingAfterBreak="0">
    <w:nsid w:val="59D226D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u w:val="singl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A6A5B72"/>
    <w:multiLevelType w:val="hybridMultilevel"/>
    <w:tmpl w:val="1898CB1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E4A0419"/>
    <w:multiLevelType w:val="hybridMultilevel"/>
    <w:tmpl w:val="757CB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D67AFE"/>
    <w:multiLevelType w:val="hybridMultilevel"/>
    <w:tmpl w:val="83FE2DC2"/>
    <w:lvl w:ilvl="0" w:tplc="04090001">
      <w:start w:val="1"/>
      <w:numFmt w:val="bullet"/>
      <w:lvlText w:val=""/>
      <w:lvlJc w:val="left"/>
      <w:pPr>
        <w:ind w:left="2448" w:hanging="360"/>
      </w:pPr>
      <w:rPr>
        <w:rFonts w:ascii="Symbol" w:hAnsi="Symbol"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28" w15:restartNumberingAfterBreak="0">
    <w:nsid w:val="66AA4B89"/>
    <w:multiLevelType w:val="multilevel"/>
    <w:tmpl w:val="ACB89EF2"/>
    <w:lvl w:ilvl="0">
      <w:start w:val="1"/>
      <w:numFmt w:val="none"/>
      <w:lvlText w:val="3."/>
      <w:lvlJc w:val="left"/>
      <w:pPr>
        <w:ind w:left="360" w:hanging="360"/>
      </w:pPr>
      <w:rPr>
        <w:rFonts w:ascii="Arial" w:eastAsiaTheme="minorEastAsia" w:hAnsi="Arial" w:cs="Arial" w:hint="default"/>
        <w:i w:val="0"/>
      </w:rPr>
    </w:lvl>
    <w:lvl w:ilvl="1">
      <w:start w:val="1"/>
      <w:numFmt w:val="decimal"/>
      <w:lvlText w:val="3.%2."/>
      <w:lvlJc w:val="left"/>
      <w:pPr>
        <w:ind w:left="792" w:hanging="432"/>
      </w:pPr>
      <w:rPr>
        <w:rFonts w:hint="default"/>
      </w:rPr>
    </w:lvl>
    <w:lvl w:ilvl="2">
      <w:start w:val="1"/>
      <w:numFmt w:val="decimal"/>
      <w:lvlText w:val="3.1.%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AD704EF"/>
    <w:multiLevelType w:val="multilevel"/>
    <w:tmpl w:val="0AA26464"/>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F68498F"/>
    <w:multiLevelType w:val="multilevel"/>
    <w:tmpl w:val="AE406A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lowerRoman"/>
      <w:lvlText w:val="%3."/>
      <w:lvlJc w:val="right"/>
      <w:pPr>
        <w:ind w:left="72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92419C4"/>
    <w:multiLevelType w:val="hybridMultilevel"/>
    <w:tmpl w:val="403823B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CAA55CC"/>
    <w:multiLevelType w:val="multilevel"/>
    <w:tmpl w:val="7D5469B6"/>
    <w:lvl w:ilvl="0">
      <w:start w:val="2"/>
      <w:numFmt w:val="decimal"/>
      <w:lvlText w:val="%1"/>
      <w:lvlJc w:val="left"/>
      <w:pPr>
        <w:ind w:left="540" w:hanging="540"/>
      </w:pPr>
      <w:rPr>
        <w:rFonts w:hint="default"/>
      </w:rPr>
    </w:lvl>
    <w:lvl w:ilvl="1">
      <w:start w:val="3"/>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16cid:durableId="350881786">
    <w:abstractNumId w:val="9"/>
  </w:num>
  <w:num w:numId="2" w16cid:durableId="114912619">
    <w:abstractNumId w:val="26"/>
  </w:num>
  <w:num w:numId="3" w16cid:durableId="1101485667">
    <w:abstractNumId w:val="23"/>
  </w:num>
  <w:num w:numId="4" w16cid:durableId="1125855017">
    <w:abstractNumId w:val="27"/>
  </w:num>
  <w:num w:numId="5" w16cid:durableId="2030832024">
    <w:abstractNumId w:val="16"/>
  </w:num>
  <w:num w:numId="6" w16cid:durableId="709039738">
    <w:abstractNumId w:val="5"/>
  </w:num>
  <w:num w:numId="7" w16cid:durableId="1062487434">
    <w:abstractNumId w:val="3"/>
  </w:num>
  <w:num w:numId="8" w16cid:durableId="551959816">
    <w:abstractNumId w:val="31"/>
  </w:num>
  <w:num w:numId="9" w16cid:durableId="1823813915">
    <w:abstractNumId w:val="25"/>
  </w:num>
  <w:num w:numId="10" w16cid:durableId="1394426732">
    <w:abstractNumId w:val="17"/>
  </w:num>
  <w:num w:numId="11" w16cid:durableId="554660442">
    <w:abstractNumId w:val="1"/>
  </w:num>
  <w:num w:numId="12" w16cid:durableId="999774619">
    <w:abstractNumId w:val="15"/>
  </w:num>
  <w:num w:numId="13" w16cid:durableId="1776173650">
    <w:abstractNumId w:val="11"/>
  </w:num>
  <w:num w:numId="14" w16cid:durableId="2143648377">
    <w:abstractNumId w:val="18"/>
  </w:num>
  <w:num w:numId="15" w16cid:durableId="2121992260">
    <w:abstractNumId w:val="22"/>
  </w:num>
  <w:num w:numId="16" w16cid:durableId="1949586142">
    <w:abstractNumId w:val="14"/>
  </w:num>
  <w:num w:numId="17" w16cid:durableId="606813846">
    <w:abstractNumId w:val="19"/>
  </w:num>
  <w:num w:numId="18" w16cid:durableId="316693406">
    <w:abstractNumId w:val="10"/>
  </w:num>
  <w:num w:numId="19" w16cid:durableId="1697583893">
    <w:abstractNumId w:val="29"/>
  </w:num>
  <w:num w:numId="20" w16cid:durableId="13924427">
    <w:abstractNumId w:val="32"/>
  </w:num>
  <w:num w:numId="21" w16cid:durableId="1186939201">
    <w:abstractNumId w:val="8"/>
  </w:num>
  <w:num w:numId="22" w16cid:durableId="674847380">
    <w:abstractNumId w:val="13"/>
  </w:num>
  <w:num w:numId="23" w16cid:durableId="1514108509">
    <w:abstractNumId w:val="21"/>
  </w:num>
  <w:num w:numId="24" w16cid:durableId="1785071601">
    <w:abstractNumId w:val="24"/>
  </w:num>
  <w:num w:numId="25" w16cid:durableId="461075305">
    <w:abstractNumId w:val="6"/>
  </w:num>
  <w:num w:numId="26" w16cid:durableId="800464072">
    <w:abstractNumId w:val="28"/>
  </w:num>
  <w:num w:numId="27" w16cid:durableId="1908110079">
    <w:abstractNumId w:val="0"/>
  </w:num>
  <w:num w:numId="28" w16cid:durableId="1972707260">
    <w:abstractNumId w:val="20"/>
  </w:num>
  <w:num w:numId="29" w16cid:durableId="900364346">
    <w:abstractNumId w:val="7"/>
  </w:num>
  <w:num w:numId="30" w16cid:durableId="869881868">
    <w:abstractNumId w:val="4"/>
  </w:num>
  <w:num w:numId="31" w16cid:durableId="764302747">
    <w:abstractNumId w:val="30"/>
  </w:num>
  <w:num w:numId="32" w16cid:durableId="1742293560">
    <w:abstractNumId w:val="2"/>
  </w:num>
  <w:num w:numId="33" w16cid:durableId="1635988438">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main Corseri">
    <w15:presenceInfo w15:providerId="AD" w15:userId="S::romain@vbpr.no::4d337c13-8d6f-4935-b2cf-8ada52b12c0c"/>
  </w15:person>
  <w15:person w15:author="Luis Barreiro">
    <w15:presenceInfo w15:providerId="None" w15:userId="Luis Barreir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revisionView w:markup="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Geophysical Journal International&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zew5r52wpzagettek59592fvx0xwrf5vsr&quot;&gt;Reference_EndNote_Romain-Converted&lt;record-ids&gt;&lt;item&gt;951&lt;/item&gt;&lt;item&gt;952&lt;/item&gt;&lt;item&gt;954&lt;/item&gt;&lt;/record-ids&gt;&lt;/item&gt;&lt;/Libraries&gt;"/>
  </w:docVars>
  <w:rsids>
    <w:rsidRoot w:val="000A3AD5"/>
    <w:rsid w:val="00003E07"/>
    <w:rsid w:val="000048C4"/>
    <w:rsid w:val="00005D3B"/>
    <w:rsid w:val="00013E0F"/>
    <w:rsid w:val="00030170"/>
    <w:rsid w:val="00035D23"/>
    <w:rsid w:val="00047D04"/>
    <w:rsid w:val="00052FBE"/>
    <w:rsid w:val="000536C1"/>
    <w:rsid w:val="00056210"/>
    <w:rsid w:val="00057C7D"/>
    <w:rsid w:val="000604A6"/>
    <w:rsid w:val="0006251E"/>
    <w:rsid w:val="00064404"/>
    <w:rsid w:val="00067150"/>
    <w:rsid w:val="00067177"/>
    <w:rsid w:val="000744EC"/>
    <w:rsid w:val="00075FFE"/>
    <w:rsid w:val="00076CED"/>
    <w:rsid w:val="00080492"/>
    <w:rsid w:val="000840AA"/>
    <w:rsid w:val="00090516"/>
    <w:rsid w:val="000909F7"/>
    <w:rsid w:val="00090BF6"/>
    <w:rsid w:val="00091BDC"/>
    <w:rsid w:val="00093888"/>
    <w:rsid w:val="000A1154"/>
    <w:rsid w:val="000A3AD5"/>
    <w:rsid w:val="000B0144"/>
    <w:rsid w:val="000B14B8"/>
    <w:rsid w:val="000B57FB"/>
    <w:rsid w:val="000C1309"/>
    <w:rsid w:val="000C25C5"/>
    <w:rsid w:val="000C2C21"/>
    <w:rsid w:val="000C38D6"/>
    <w:rsid w:val="000D32CB"/>
    <w:rsid w:val="000E16A7"/>
    <w:rsid w:val="000E6390"/>
    <w:rsid w:val="000E639A"/>
    <w:rsid w:val="000E7806"/>
    <w:rsid w:val="000F1A35"/>
    <w:rsid w:val="000F1BF1"/>
    <w:rsid w:val="000F1E14"/>
    <w:rsid w:val="000F2611"/>
    <w:rsid w:val="000F3F1E"/>
    <w:rsid w:val="000F4BC8"/>
    <w:rsid w:val="000F7745"/>
    <w:rsid w:val="000F7B6E"/>
    <w:rsid w:val="001006AD"/>
    <w:rsid w:val="00100904"/>
    <w:rsid w:val="00100E15"/>
    <w:rsid w:val="001123CE"/>
    <w:rsid w:val="00114D2A"/>
    <w:rsid w:val="00120490"/>
    <w:rsid w:val="001235B6"/>
    <w:rsid w:val="001238C4"/>
    <w:rsid w:val="0013034E"/>
    <w:rsid w:val="00132177"/>
    <w:rsid w:val="0013300B"/>
    <w:rsid w:val="00133489"/>
    <w:rsid w:val="00140A1B"/>
    <w:rsid w:val="00142273"/>
    <w:rsid w:val="00147C14"/>
    <w:rsid w:val="00157003"/>
    <w:rsid w:val="00161779"/>
    <w:rsid w:val="00170052"/>
    <w:rsid w:val="001747D1"/>
    <w:rsid w:val="00180A95"/>
    <w:rsid w:val="00184DDA"/>
    <w:rsid w:val="001874FF"/>
    <w:rsid w:val="001A34B9"/>
    <w:rsid w:val="001A42A8"/>
    <w:rsid w:val="001A70B1"/>
    <w:rsid w:val="001B0706"/>
    <w:rsid w:val="001B081A"/>
    <w:rsid w:val="001C0643"/>
    <w:rsid w:val="001D05A1"/>
    <w:rsid w:val="001D22BF"/>
    <w:rsid w:val="001D54A6"/>
    <w:rsid w:val="001E0A9F"/>
    <w:rsid w:val="001E0EB8"/>
    <w:rsid w:val="001E28F0"/>
    <w:rsid w:val="001E2D46"/>
    <w:rsid w:val="001E36DE"/>
    <w:rsid w:val="001E579A"/>
    <w:rsid w:val="001F696F"/>
    <w:rsid w:val="002017E8"/>
    <w:rsid w:val="002135E6"/>
    <w:rsid w:val="002161E5"/>
    <w:rsid w:val="0021771A"/>
    <w:rsid w:val="002240DA"/>
    <w:rsid w:val="00227334"/>
    <w:rsid w:val="00227643"/>
    <w:rsid w:val="0022778B"/>
    <w:rsid w:val="00230C07"/>
    <w:rsid w:val="00230F89"/>
    <w:rsid w:val="002536E3"/>
    <w:rsid w:val="002548F1"/>
    <w:rsid w:val="00271859"/>
    <w:rsid w:val="00272BB6"/>
    <w:rsid w:val="00275343"/>
    <w:rsid w:val="00285D2A"/>
    <w:rsid w:val="00285D76"/>
    <w:rsid w:val="002A014A"/>
    <w:rsid w:val="002A5316"/>
    <w:rsid w:val="002A656D"/>
    <w:rsid w:val="002A7CCE"/>
    <w:rsid w:val="002B328A"/>
    <w:rsid w:val="002B5CE7"/>
    <w:rsid w:val="002C3CA3"/>
    <w:rsid w:val="002C4AA5"/>
    <w:rsid w:val="002C4C37"/>
    <w:rsid w:val="002D4C26"/>
    <w:rsid w:val="002E1CFB"/>
    <w:rsid w:val="002E2E5F"/>
    <w:rsid w:val="002E3088"/>
    <w:rsid w:val="002E570A"/>
    <w:rsid w:val="002E5CB7"/>
    <w:rsid w:val="002E79E3"/>
    <w:rsid w:val="002E7E34"/>
    <w:rsid w:val="002F56C2"/>
    <w:rsid w:val="002F5AB4"/>
    <w:rsid w:val="0030628A"/>
    <w:rsid w:val="00325B3C"/>
    <w:rsid w:val="00336AF6"/>
    <w:rsid w:val="00344305"/>
    <w:rsid w:val="003509F7"/>
    <w:rsid w:val="003523F3"/>
    <w:rsid w:val="00362822"/>
    <w:rsid w:val="003638D2"/>
    <w:rsid w:val="00366FE2"/>
    <w:rsid w:val="00367A2F"/>
    <w:rsid w:val="0037496C"/>
    <w:rsid w:val="003750A2"/>
    <w:rsid w:val="0037744F"/>
    <w:rsid w:val="003813AD"/>
    <w:rsid w:val="0039404F"/>
    <w:rsid w:val="003961BC"/>
    <w:rsid w:val="00397917"/>
    <w:rsid w:val="003A3915"/>
    <w:rsid w:val="003B0D41"/>
    <w:rsid w:val="003B1F06"/>
    <w:rsid w:val="003B377B"/>
    <w:rsid w:val="003B510F"/>
    <w:rsid w:val="003B79BB"/>
    <w:rsid w:val="003D6E57"/>
    <w:rsid w:val="003E4239"/>
    <w:rsid w:val="003E51C0"/>
    <w:rsid w:val="003F0824"/>
    <w:rsid w:val="003F370E"/>
    <w:rsid w:val="00406BFD"/>
    <w:rsid w:val="00412ED8"/>
    <w:rsid w:val="0041447A"/>
    <w:rsid w:val="0042091B"/>
    <w:rsid w:val="004209C6"/>
    <w:rsid w:val="0042319C"/>
    <w:rsid w:val="004334B7"/>
    <w:rsid w:val="0044069C"/>
    <w:rsid w:val="00440792"/>
    <w:rsid w:val="00445980"/>
    <w:rsid w:val="00446F6E"/>
    <w:rsid w:val="00452123"/>
    <w:rsid w:val="004547FD"/>
    <w:rsid w:val="004669DC"/>
    <w:rsid w:val="00475573"/>
    <w:rsid w:val="0048254C"/>
    <w:rsid w:val="004936D6"/>
    <w:rsid w:val="00493712"/>
    <w:rsid w:val="004B1C55"/>
    <w:rsid w:val="004B3D58"/>
    <w:rsid w:val="004C7F5B"/>
    <w:rsid w:val="004D2CA3"/>
    <w:rsid w:val="004D7917"/>
    <w:rsid w:val="004F6F73"/>
    <w:rsid w:val="00501F4F"/>
    <w:rsid w:val="0050344D"/>
    <w:rsid w:val="00504CAE"/>
    <w:rsid w:val="00505EB6"/>
    <w:rsid w:val="00507F1D"/>
    <w:rsid w:val="00513259"/>
    <w:rsid w:val="00515BB2"/>
    <w:rsid w:val="00522BE4"/>
    <w:rsid w:val="00526C3E"/>
    <w:rsid w:val="005341A0"/>
    <w:rsid w:val="00534D91"/>
    <w:rsid w:val="00536D07"/>
    <w:rsid w:val="00541212"/>
    <w:rsid w:val="00542B1C"/>
    <w:rsid w:val="00543D34"/>
    <w:rsid w:val="00545D05"/>
    <w:rsid w:val="00551616"/>
    <w:rsid w:val="005518CF"/>
    <w:rsid w:val="00560D72"/>
    <w:rsid w:val="00564A2A"/>
    <w:rsid w:val="00564AB7"/>
    <w:rsid w:val="00567544"/>
    <w:rsid w:val="00580042"/>
    <w:rsid w:val="00581929"/>
    <w:rsid w:val="00581FB0"/>
    <w:rsid w:val="0059356F"/>
    <w:rsid w:val="00596575"/>
    <w:rsid w:val="00596A89"/>
    <w:rsid w:val="005A3DE5"/>
    <w:rsid w:val="005A7272"/>
    <w:rsid w:val="005B2EF3"/>
    <w:rsid w:val="005B32CC"/>
    <w:rsid w:val="005B4DD5"/>
    <w:rsid w:val="005C046E"/>
    <w:rsid w:val="005C24FB"/>
    <w:rsid w:val="005C4686"/>
    <w:rsid w:val="005D4DEB"/>
    <w:rsid w:val="005D7036"/>
    <w:rsid w:val="005E1D31"/>
    <w:rsid w:val="005E539D"/>
    <w:rsid w:val="005E6480"/>
    <w:rsid w:val="005E7EB8"/>
    <w:rsid w:val="005F1668"/>
    <w:rsid w:val="005F315A"/>
    <w:rsid w:val="005F764E"/>
    <w:rsid w:val="00601FD5"/>
    <w:rsid w:val="006038BE"/>
    <w:rsid w:val="00605E53"/>
    <w:rsid w:val="0062049E"/>
    <w:rsid w:val="006233D9"/>
    <w:rsid w:val="00625CBB"/>
    <w:rsid w:val="0063104A"/>
    <w:rsid w:val="00632937"/>
    <w:rsid w:val="00641DED"/>
    <w:rsid w:val="006428ED"/>
    <w:rsid w:val="006445A5"/>
    <w:rsid w:val="00647882"/>
    <w:rsid w:val="00650529"/>
    <w:rsid w:val="00652735"/>
    <w:rsid w:val="0065274E"/>
    <w:rsid w:val="0065396A"/>
    <w:rsid w:val="006576BC"/>
    <w:rsid w:val="00661484"/>
    <w:rsid w:val="00664933"/>
    <w:rsid w:val="00664A5D"/>
    <w:rsid w:val="006673C4"/>
    <w:rsid w:val="006678FD"/>
    <w:rsid w:val="006705A3"/>
    <w:rsid w:val="0067509A"/>
    <w:rsid w:val="00680983"/>
    <w:rsid w:val="0068101F"/>
    <w:rsid w:val="00681950"/>
    <w:rsid w:val="00683030"/>
    <w:rsid w:val="00684943"/>
    <w:rsid w:val="00684F28"/>
    <w:rsid w:val="00692601"/>
    <w:rsid w:val="00692714"/>
    <w:rsid w:val="006958BE"/>
    <w:rsid w:val="00697710"/>
    <w:rsid w:val="006A21EF"/>
    <w:rsid w:val="006A31F2"/>
    <w:rsid w:val="006A5433"/>
    <w:rsid w:val="006A6E94"/>
    <w:rsid w:val="006B1368"/>
    <w:rsid w:val="006B23D2"/>
    <w:rsid w:val="006B2EC7"/>
    <w:rsid w:val="006B64A9"/>
    <w:rsid w:val="006C411E"/>
    <w:rsid w:val="006D5DD2"/>
    <w:rsid w:val="006D6356"/>
    <w:rsid w:val="006D7EC8"/>
    <w:rsid w:val="006E1559"/>
    <w:rsid w:val="006E2DDF"/>
    <w:rsid w:val="006F2300"/>
    <w:rsid w:val="006F2BFD"/>
    <w:rsid w:val="006F5209"/>
    <w:rsid w:val="00726B72"/>
    <w:rsid w:val="00732EB1"/>
    <w:rsid w:val="0073321A"/>
    <w:rsid w:val="00736E79"/>
    <w:rsid w:val="0073740B"/>
    <w:rsid w:val="007450CA"/>
    <w:rsid w:val="00746488"/>
    <w:rsid w:val="007465D5"/>
    <w:rsid w:val="00752552"/>
    <w:rsid w:val="00761A8C"/>
    <w:rsid w:val="0076258A"/>
    <w:rsid w:val="007676D9"/>
    <w:rsid w:val="00771672"/>
    <w:rsid w:val="00772840"/>
    <w:rsid w:val="00775972"/>
    <w:rsid w:val="00781F44"/>
    <w:rsid w:val="00783084"/>
    <w:rsid w:val="00784752"/>
    <w:rsid w:val="00787C3E"/>
    <w:rsid w:val="007929F3"/>
    <w:rsid w:val="00793160"/>
    <w:rsid w:val="007945B8"/>
    <w:rsid w:val="007A11B9"/>
    <w:rsid w:val="007B18BC"/>
    <w:rsid w:val="007B2CC4"/>
    <w:rsid w:val="007B4894"/>
    <w:rsid w:val="007B7A0E"/>
    <w:rsid w:val="007C32D6"/>
    <w:rsid w:val="007C35EF"/>
    <w:rsid w:val="007C571D"/>
    <w:rsid w:val="007C729F"/>
    <w:rsid w:val="007D0152"/>
    <w:rsid w:val="007D3816"/>
    <w:rsid w:val="007D580A"/>
    <w:rsid w:val="007E34A5"/>
    <w:rsid w:val="007E78E0"/>
    <w:rsid w:val="007F14D5"/>
    <w:rsid w:val="007F1DEF"/>
    <w:rsid w:val="008006DA"/>
    <w:rsid w:val="00801642"/>
    <w:rsid w:val="0080652A"/>
    <w:rsid w:val="00806997"/>
    <w:rsid w:val="00806DAE"/>
    <w:rsid w:val="00814E52"/>
    <w:rsid w:val="00815333"/>
    <w:rsid w:val="0082101F"/>
    <w:rsid w:val="00825858"/>
    <w:rsid w:val="00826181"/>
    <w:rsid w:val="008314D4"/>
    <w:rsid w:val="00832028"/>
    <w:rsid w:val="0083415B"/>
    <w:rsid w:val="00837277"/>
    <w:rsid w:val="0084008D"/>
    <w:rsid w:val="0084293C"/>
    <w:rsid w:val="00847D5A"/>
    <w:rsid w:val="0085249A"/>
    <w:rsid w:val="00854D8B"/>
    <w:rsid w:val="00855ACA"/>
    <w:rsid w:val="008566F1"/>
    <w:rsid w:val="008613EE"/>
    <w:rsid w:val="00861990"/>
    <w:rsid w:val="00863711"/>
    <w:rsid w:val="00863EDF"/>
    <w:rsid w:val="00866E87"/>
    <w:rsid w:val="00870E4E"/>
    <w:rsid w:val="0087415F"/>
    <w:rsid w:val="0087634C"/>
    <w:rsid w:val="00877F7D"/>
    <w:rsid w:val="008809A2"/>
    <w:rsid w:val="00882C89"/>
    <w:rsid w:val="00882EA5"/>
    <w:rsid w:val="00885BB9"/>
    <w:rsid w:val="008873EA"/>
    <w:rsid w:val="00893EAF"/>
    <w:rsid w:val="008A1EB5"/>
    <w:rsid w:val="008A26E0"/>
    <w:rsid w:val="008A40B0"/>
    <w:rsid w:val="008A4F24"/>
    <w:rsid w:val="008B699B"/>
    <w:rsid w:val="008B6AE7"/>
    <w:rsid w:val="008C0DC9"/>
    <w:rsid w:val="008C1D4B"/>
    <w:rsid w:val="008C362D"/>
    <w:rsid w:val="008C5F6D"/>
    <w:rsid w:val="008C68FF"/>
    <w:rsid w:val="008D2E0C"/>
    <w:rsid w:val="008D3EE6"/>
    <w:rsid w:val="008E54A3"/>
    <w:rsid w:val="008E7D27"/>
    <w:rsid w:val="008F61D7"/>
    <w:rsid w:val="008F7E6B"/>
    <w:rsid w:val="009105EC"/>
    <w:rsid w:val="00910A7C"/>
    <w:rsid w:val="0091181C"/>
    <w:rsid w:val="00914E46"/>
    <w:rsid w:val="00922F58"/>
    <w:rsid w:val="0092543B"/>
    <w:rsid w:val="009267CF"/>
    <w:rsid w:val="00930034"/>
    <w:rsid w:val="00931155"/>
    <w:rsid w:val="00933EEF"/>
    <w:rsid w:val="00936696"/>
    <w:rsid w:val="0093693F"/>
    <w:rsid w:val="0094420D"/>
    <w:rsid w:val="00944896"/>
    <w:rsid w:val="009473F0"/>
    <w:rsid w:val="00961755"/>
    <w:rsid w:val="0096278D"/>
    <w:rsid w:val="00962D55"/>
    <w:rsid w:val="00967851"/>
    <w:rsid w:val="00974E30"/>
    <w:rsid w:val="00975922"/>
    <w:rsid w:val="00975A6C"/>
    <w:rsid w:val="00975CE0"/>
    <w:rsid w:val="00975DD4"/>
    <w:rsid w:val="0098052A"/>
    <w:rsid w:val="00982AAE"/>
    <w:rsid w:val="00983BE8"/>
    <w:rsid w:val="0098466B"/>
    <w:rsid w:val="009852D1"/>
    <w:rsid w:val="009923D8"/>
    <w:rsid w:val="009937FE"/>
    <w:rsid w:val="00996D50"/>
    <w:rsid w:val="00997676"/>
    <w:rsid w:val="009A0086"/>
    <w:rsid w:val="009A3C5D"/>
    <w:rsid w:val="009A6F78"/>
    <w:rsid w:val="009A7A3A"/>
    <w:rsid w:val="009B65B6"/>
    <w:rsid w:val="009C4AA2"/>
    <w:rsid w:val="009C6476"/>
    <w:rsid w:val="009C7E38"/>
    <w:rsid w:val="009D2BAE"/>
    <w:rsid w:val="009D48C4"/>
    <w:rsid w:val="009F0459"/>
    <w:rsid w:val="009F5B7E"/>
    <w:rsid w:val="00A003A6"/>
    <w:rsid w:val="00A006A6"/>
    <w:rsid w:val="00A0646C"/>
    <w:rsid w:val="00A06C05"/>
    <w:rsid w:val="00A06F2F"/>
    <w:rsid w:val="00A10517"/>
    <w:rsid w:val="00A10BF3"/>
    <w:rsid w:val="00A1358E"/>
    <w:rsid w:val="00A206AD"/>
    <w:rsid w:val="00A30FE6"/>
    <w:rsid w:val="00A358D7"/>
    <w:rsid w:val="00A43AAD"/>
    <w:rsid w:val="00A532DC"/>
    <w:rsid w:val="00A53370"/>
    <w:rsid w:val="00A57E26"/>
    <w:rsid w:val="00A74364"/>
    <w:rsid w:val="00A762B3"/>
    <w:rsid w:val="00A775C9"/>
    <w:rsid w:val="00A80037"/>
    <w:rsid w:val="00A80479"/>
    <w:rsid w:val="00A82D33"/>
    <w:rsid w:val="00A86D6B"/>
    <w:rsid w:val="00A954A5"/>
    <w:rsid w:val="00AA019C"/>
    <w:rsid w:val="00AA065A"/>
    <w:rsid w:val="00AA29C9"/>
    <w:rsid w:val="00AA7E6C"/>
    <w:rsid w:val="00AB06FF"/>
    <w:rsid w:val="00AB2FFA"/>
    <w:rsid w:val="00AD056E"/>
    <w:rsid w:val="00AD084C"/>
    <w:rsid w:val="00AD1177"/>
    <w:rsid w:val="00AD2094"/>
    <w:rsid w:val="00AD3090"/>
    <w:rsid w:val="00AD56A8"/>
    <w:rsid w:val="00AE45DD"/>
    <w:rsid w:val="00AF0B0A"/>
    <w:rsid w:val="00AF3BC8"/>
    <w:rsid w:val="00AF49F3"/>
    <w:rsid w:val="00B00582"/>
    <w:rsid w:val="00B0315B"/>
    <w:rsid w:val="00B036DD"/>
    <w:rsid w:val="00B04A69"/>
    <w:rsid w:val="00B05F92"/>
    <w:rsid w:val="00B124F6"/>
    <w:rsid w:val="00B13AD2"/>
    <w:rsid w:val="00B15469"/>
    <w:rsid w:val="00B21846"/>
    <w:rsid w:val="00B21E8C"/>
    <w:rsid w:val="00B30A43"/>
    <w:rsid w:val="00B3436A"/>
    <w:rsid w:val="00B343CB"/>
    <w:rsid w:val="00B36CB4"/>
    <w:rsid w:val="00B37777"/>
    <w:rsid w:val="00B453E3"/>
    <w:rsid w:val="00B53858"/>
    <w:rsid w:val="00B54710"/>
    <w:rsid w:val="00B6422D"/>
    <w:rsid w:val="00B6430B"/>
    <w:rsid w:val="00B645BE"/>
    <w:rsid w:val="00B67DEC"/>
    <w:rsid w:val="00B72B55"/>
    <w:rsid w:val="00B753F4"/>
    <w:rsid w:val="00B77594"/>
    <w:rsid w:val="00B86A47"/>
    <w:rsid w:val="00B86F07"/>
    <w:rsid w:val="00B92C72"/>
    <w:rsid w:val="00B934D7"/>
    <w:rsid w:val="00B96557"/>
    <w:rsid w:val="00BB2C86"/>
    <w:rsid w:val="00BC27E0"/>
    <w:rsid w:val="00BC479E"/>
    <w:rsid w:val="00BE7D74"/>
    <w:rsid w:val="00BF0FE8"/>
    <w:rsid w:val="00BF518D"/>
    <w:rsid w:val="00BF5E71"/>
    <w:rsid w:val="00C020AB"/>
    <w:rsid w:val="00C0240A"/>
    <w:rsid w:val="00C025E9"/>
    <w:rsid w:val="00C0320D"/>
    <w:rsid w:val="00C05D00"/>
    <w:rsid w:val="00C14896"/>
    <w:rsid w:val="00C1644C"/>
    <w:rsid w:val="00C20DA3"/>
    <w:rsid w:val="00C306CF"/>
    <w:rsid w:val="00C307CD"/>
    <w:rsid w:val="00C31918"/>
    <w:rsid w:val="00C374E6"/>
    <w:rsid w:val="00C43EED"/>
    <w:rsid w:val="00C44B91"/>
    <w:rsid w:val="00C463BE"/>
    <w:rsid w:val="00C50F11"/>
    <w:rsid w:val="00C62E81"/>
    <w:rsid w:val="00C64AA2"/>
    <w:rsid w:val="00C66C90"/>
    <w:rsid w:val="00C7049E"/>
    <w:rsid w:val="00C87F2C"/>
    <w:rsid w:val="00C91910"/>
    <w:rsid w:val="00CB4F05"/>
    <w:rsid w:val="00CB790A"/>
    <w:rsid w:val="00CC1BD6"/>
    <w:rsid w:val="00CC2144"/>
    <w:rsid w:val="00CC2DA2"/>
    <w:rsid w:val="00CC531A"/>
    <w:rsid w:val="00CD23FD"/>
    <w:rsid w:val="00CD5140"/>
    <w:rsid w:val="00CD51C4"/>
    <w:rsid w:val="00CE008C"/>
    <w:rsid w:val="00CE4A5A"/>
    <w:rsid w:val="00CF12CD"/>
    <w:rsid w:val="00CF2F29"/>
    <w:rsid w:val="00CF504A"/>
    <w:rsid w:val="00D056E6"/>
    <w:rsid w:val="00D1417D"/>
    <w:rsid w:val="00D16ABA"/>
    <w:rsid w:val="00D22E74"/>
    <w:rsid w:val="00D24659"/>
    <w:rsid w:val="00D27138"/>
    <w:rsid w:val="00D34ED2"/>
    <w:rsid w:val="00D370C2"/>
    <w:rsid w:val="00D417F2"/>
    <w:rsid w:val="00D43B4B"/>
    <w:rsid w:val="00D47B30"/>
    <w:rsid w:val="00D53681"/>
    <w:rsid w:val="00D54BF0"/>
    <w:rsid w:val="00D551D1"/>
    <w:rsid w:val="00D60872"/>
    <w:rsid w:val="00D66E2B"/>
    <w:rsid w:val="00D66F7F"/>
    <w:rsid w:val="00D678F6"/>
    <w:rsid w:val="00D67A49"/>
    <w:rsid w:val="00D72275"/>
    <w:rsid w:val="00D82D76"/>
    <w:rsid w:val="00D93CB9"/>
    <w:rsid w:val="00D95FDD"/>
    <w:rsid w:val="00DB1B59"/>
    <w:rsid w:val="00DB6BCA"/>
    <w:rsid w:val="00DC128C"/>
    <w:rsid w:val="00DC5D46"/>
    <w:rsid w:val="00DC7212"/>
    <w:rsid w:val="00DD4FF9"/>
    <w:rsid w:val="00DD74F9"/>
    <w:rsid w:val="00DE7A91"/>
    <w:rsid w:val="00DF18DF"/>
    <w:rsid w:val="00DF5101"/>
    <w:rsid w:val="00E03984"/>
    <w:rsid w:val="00E04E6B"/>
    <w:rsid w:val="00E138BB"/>
    <w:rsid w:val="00E151CB"/>
    <w:rsid w:val="00E157F1"/>
    <w:rsid w:val="00E20EA8"/>
    <w:rsid w:val="00E23D86"/>
    <w:rsid w:val="00E25BD8"/>
    <w:rsid w:val="00E260F7"/>
    <w:rsid w:val="00E30198"/>
    <w:rsid w:val="00E30B9D"/>
    <w:rsid w:val="00E35917"/>
    <w:rsid w:val="00E3634A"/>
    <w:rsid w:val="00E453D7"/>
    <w:rsid w:val="00E455A1"/>
    <w:rsid w:val="00E45B2E"/>
    <w:rsid w:val="00E54AE4"/>
    <w:rsid w:val="00E572FF"/>
    <w:rsid w:val="00E65A23"/>
    <w:rsid w:val="00E66AEC"/>
    <w:rsid w:val="00E72B4B"/>
    <w:rsid w:val="00E753DB"/>
    <w:rsid w:val="00E913DC"/>
    <w:rsid w:val="00E93DD7"/>
    <w:rsid w:val="00E9453E"/>
    <w:rsid w:val="00E9537D"/>
    <w:rsid w:val="00EA550E"/>
    <w:rsid w:val="00EA6E7A"/>
    <w:rsid w:val="00EB3DF6"/>
    <w:rsid w:val="00EB6139"/>
    <w:rsid w:val="00EC1B7B"/>
    <w:rsid w:val="00ED0A8E"/>
    <w:rsid w:val="00EE0A49"/>
    <w:rsid w:val="00EF407A"/>
    <w:rsid w:val="00EF4473"/>
    <w:rsid w:val="00EF7207"/>
    <w:rsid w:val="00EF7835"/>
    <w:rsid w:val="00F0300B"/>
    <w:rsid w:val="00F045B3"/>
    <w:rsid w:val="00F045BA"/>
    <w:rsid w:val="00F108E9"/>
    <w:rsid w:val="00F1192B"/>
    <w:rsid w:val="00F1301B"/>
    <w:rsid w:val="00F13EF0"/>
    <w:rsid w:val="00F21BB7"/>
    <w:rsid w:val="00F25208"/>
    <w:rsid w:val="00F25616"/>
    <w:rsid w:val="00F30F9E"/>
    <w:rsid w:val="00F31C47"/>
    <w:rsid w:val="00F32E7A"/>
    <w:rsid w:val="00F352D6"/>
    <w:rsid w:val="00F438C2"/>
    <w:rsid w:val="00F46950"/>
    <w:rsid w:val="00F51FD2"/>
    <w:rsid w:val="00F52B71"/>
    <w:rsid w:val="00F5388D"/>
    <w:rsid w:val="00F54FB2"/>
    <w:rsid w:val="00F5625D"/>
    <w:rsid w:val="00F61946"/>
    <w:rsid w:val="00F633C6"/>
    <w:rsid w:val="00F6481D"/>
    <w:rsid w:val="00F6613B"/>
    <w:rsid w:val="00F70DB7"/>
    <w:rsid w:val="00F812CB"/>
    <w:rsid w:val="00F83CED"/>
    <w:rsid w:val="00F84A76"/>
    <w:rsid w:val="00F94346"/>
    <w:rsid w:val="00FB282B"/>
    <w:rsid w:val="00FC229A"/>
    <w:rsid w:val="00FC2A71"/>
    <w:rsid w:val="00FC70F1"/>
    <w:rsid w:val="00FD39B5"/>
    <w:rsid w:val="00FD79B4"/>
    <w:rsid w:val="00FE5BD3"/>
    <w:rsid w:val="00FE7D20"/>
    <w:rsid w:val="00FF2CB7"/>
    <w:rsid w:val="00FF6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049EFB"/>
  <w15:docId w15:val="{A03080C6-0C63-461E-B96F-7100996DB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48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jc w:val="left"/>
    </w:pPr>
  </w:style>
  <w:style w:type="paragraph" w:styleId="Heading1">
    <w:name w:val="heading 1"/>
    <w:basedOn w:val="Normal"/>
    <w:link w:val="Heading1Char"/>
    <w:uiPriority w:val="9"/>
    <w:qFormat/>
    <w:rsid w:val="00B72B5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625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251E"/>
  </w:style>
  <w:style w:type="paragraph" w:styleId="Footer">
    <w:name w:val="footer"/>
    <w:basedOn w:val="Normal"/>
    <w:link w:val="FooterChar"/>
    <w:uiPriority w:val="99"/>
    <w:unhideWhenUsed/>
    <w:rsid w:val="000625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251E"/>
  </w:style>
  <w:style w:type="paragraph" w:styleId="ListParagraph">
    <w:name w:val="List Paragraph"/>
    <w:basedOn w:val="Normal"/>
    <w:link w:val="ListParagraphChar"/>
    <w:uiPriority w:val="34"/>
    <w:qFormat/>
    <w:rsid w:val="00787C3E"/>
    <w:pPr>
      <w:ind w:left="720"/>
      <w:contextualSpacing/>
    </w:pPr>
  </w:style>
  <w:style w:type="character" w:styleId="Hyperlink">
    <w:name w:val="Hyperlink"/>
    <w:basedOn w:val="DefaultParagraphFont"/>
    <w:uiPriority w:val="99"/>
    <w:unhideWhenUsed/>
    <w:rsid w:val="004334B7"/>
    <w:rPr>
      <w:color w:val="0563C1" w:themeColor="hyperlink"/>
      <w:u w:val="single"/>
    </w:rPr>
  </w:style>
  <w:style w:type="character" w:styleId="UnresolvedMention">
    <w:name w:val="Unresolved Mention"/>
    <w:basedOn w:val="DefaultParagraphFont"/>
    <w:uiPriority w:val="99"/>
    <w:semiHidden/>
    <w:unhideWhenUsed/>
    <w:rsid w:val="004334B7"/>
    <w:rPr>
      <w:color w:val="605E5C"/>
      <w:shd w:val="clear" w:color="auto" w:fill="E1DFDD"/>
    </w:rPr>
  </w:style>
  <w:style w:type="paragraph" w:customStyle="1" w:styleId="EndNoteBibliographyTitle">
    <w:name w:val="EndNote Bibliography Title"/>
    <w:basedOn w:val="Normal"/>
    <w:link w:val="EndNoteBibliographyTitleChar"/>
    <w:rsid w:val="00BF5E71"/>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BF5E71"/>
    <w:rPr>
      <w:rFonts w:ascii="Calibri" w:hAnsi="Calibri" w:cs="Calibri"/>
      <w:noProof/>
    </w:rPr>
  </w:style>
  <w:style w:type="paragraph" w:customStyle="1" w:styleId="EndNoteBibliography">
    <w:name w:val="EndNote Bibliography"/>
    <w:basedOn w:val="Normal"/>
    <w:link w:val="EndNoteBibliographyChar"/>
    <w:rsid w:val="00BF5E71"/>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BF5E71"/>
    <w:rPr>
      <w:rFonts w:ascii="Calibri" w:hAnsi="Calibri" w:cs="Calibri"/>
      <w:noProof/>
    </w:rPr>
  </w:style>
  <w:style w:type="character" w:styleId="PlaceholderText">
    <w:name w:val="Placeholder Text"/>
    <w:basedOn w:val="DefaultParagraphFont"/>
    <w:uiPriority w:val="99"/>
    <w:semiHidden/>
    <w:rsid w:val="00F1192B"/>
    <w:rPr>
      <w:color w:val="808080"/>
    </w:rPr>
  </w:style>
  <w:style w:type="character" w:customStyle="1" w:styleId="mi">
    <w:name w:val="mi"/>
    <w:basedOn w:val="DefaultParagraphFont"/>
    <w:rsid w:val="00CC2144"/>
  </w:style>
  <w:style w:type="character" w:customStyle="1" w:styleId="mo">
    <w:name w:val="mo"/>
    <w:basedOn w:val="DefaultParagraphFont"/>
    <w:rsid w:val="00CC2144"/>
  </w:style>
  <w:style w:type="character" w:customStyle="1" w:styleId="mn">
    <w:name w:val="mn"/>
    <w:basedOn w:val="DefaultParagraphFont"/>
    <w:rsid w:val="00CC2144"/>
  </w:style>
  <w:style w:type="character" w:styleId="Strong">
    <w:name w:val="Strong"/>
    <w:basedOn w:val="DefaultParagraphFont"/>
    <w:uiPriority w:val="22"/>
    <w:qFormat/>
    <w:rsid w:val="007B4894"/>
    <w:rPr>
      <w:b/>
      <w:bCs/>
    </w:rPr>
  </w:style>
  <w:style w:type="paragraph" w:styleId="Revision">
    <w:name w:val="Revision"/>
    <w:hidden/>
    <w:uiPriority w:val="99"/>
    <w:semiHidden/>
    <w:rsid w:val="0044069C"/>
    <w:pPr>
      <w:spacing w:after="0" w:line="240" w:lineRule="auto"/>
      <w:jc w:val="left"/>
    </w:pPr>
  </w:style>
  <w:style w:type="character" w:styleId="CommentReference">
    <w:name w:val="annotation reference"/>
    <w:basedOn w:val="DefaultParagraphFont"/>
    <w:uiPriority w:val="99"/>
    <w:semiHidden/>
    <w:unhideWhenUsed/>
    <w:rsid w:val="00DB6BCA"/>
    <w:rPr>
      <w:sz w:val="16"/>
      <w:szCs w:val="16"/>
    </w:rPr>
  </w:style>
  <w:style w:type="paragraph" w:styleId="CommentText">
    <w:name w:val="annotation text"/>
    <w:basedOn w:val="Normal"/>
    <w:link w:val="CommentTextChar"/>
    <w:uiPriority w:val="99"/>
    <w:unhideWhenUsed/>
    <w:rsid w:val="00DB6BCA"/>
    <w:pPr>
      <w:spacing w:line="240" w:lineRule="auto"/>
    </w:pPr>
    <w:rPr>
      <w:sz w:val="20"/>
      <w:szCs w:val="20"/>
    </w:rPr>
  </w:style>
  <w:style w:type="character" w:customStyle="1" w:styleId="CommentTextChar">
    <w:name w:val="Comment Text Char"/>
    <w:basedOn w:val="DefaultParagraphFont"/>
    <w:link w:val="CommentText"/>
    <w:uiPriority w:val="99"/>
    <w:rsid w:val="00DB6BCA"/>
    <w:rPr>
      <w:sz w:val="20"/>
      <w:szCs w:val="20"/>
    </w:rPr>
  </w:style>
  <w:style w:type="paragraph" w:styleId="CommentSubject">
    <w:name w:val="annotation subject"/>
    <w:basedOn w:val="CommentText"/>
    <w:next w:val="CommentText"/>
    <w:link w:val="CommentSubjectChar"/>
    <w:uiPriority w:val="99"/>
    <w:semiHidden/>
    <w:unhideWhenUsed/>
    <w:rsid w:val="00DB6BCA"/>
    <w:rPr>
      <w:b/>
      <w:bCs/>
    </w:rPr>
  </w:style>
  <w:style w:type="character" w:customStyle="1" w:styleId="CommentSubjectChar">
    <w:name w:val="Comment Subject Char"/>
    <w:basedOn w:val="CommentTextChar"/>
    <w:link w:val="CommentSubject"/>
    <w:uiPriority w:val="99"/>
    <w:semiHidden/>
    <w:rsid w:val="00DB6BCA"/>
    <w:rPr>
      <w:b/>
      <w:bCs/>
      <w:sz w:val="20"/>
      <w:szCs w:val="20"/>
    </w:rPr>
  </w:style>
  <w:style w:type="character" w:customStyle="1" w:styleId="Heading1Char">
    <w:name w:val="Heading 1 Char"/>
    <w:basedOn w:val="DefaultParagraphFont"/>
    <w:link w:val="Heading1"/>
    <w:uiPriority w:val="9"/>
    <w:rsid w:val="00B72B55"/>
    <w:rPr>
      <w:rFonts w:ascii="Times New Roman" w:eastAsia="Times New Roman" w:hAnsi="Times New Roman" w:cs="Times New Roman"/>
      <w:b/>
      <w:bCs/>
      <w:kern w:val="36"/>
      <w:sz w:val="48"/>
      <w:szCs w:val="48"/>
    </w:rPr>
  </w:style>
  <w:style w:type="character" w:styleId="FollowedHyperlink">
    <w:name w:val="FollowedHyperlink"/>
    <w:basedOn w:val="DefaultParagraphFont"/>
    <w:uiPriority w:val="99"/>
    <w:semiHidden/>
    <w:unhideWhenUsed/>
    <w:rsid w:val="001B081A"/>
    <w:rPr>
      <w:color w:val="954F72" w:themeColor="followedHyperlink"/>
      <w:u w:val="single"/>
    </w:rPr>
  </w:style>
  <w:style w:type="character" w:styleId="HTMLCite">
    <w:name w:val="HTML Cite"/>
    <w:basedOn w:val="DefaultParagraphFont"/>
    <w:uiPriority w:val="99"/>
    <w:semiHidden/>
    <w:unhideWhenUsed/>
    <w:rsid w:val="001B081A"/>
    <w:rPr>
      <w:i/>
      <w:iCs/>
    </w:rPr>
  </w:style>
  <w:style w:type="character" w:styleId="Emphasis">
    <w:name w:val="Emphasis"/>
    <w:basedOn w:val="DefaultParagraphFont"/>
    <w:uiPriority w:val="20"/>
    <w:qFormat/>
    <w:rsid w:val="001B081A"/>
    <w:rPr>
      <w:i/>
      <w:iCs/>
    </w:rPr>
  </w:style>
  <w:style w:type="character" w:customStyle="1" w:styleId="ListParagraphChar">
    <w:name w:val="List Paragraph Char"/>
    <w:basedOn w:val="DefaultParagraphFont"/>
    <w:link w:val="ListParagraph"/>
    <w:uiPriority w:val="34"/>
    <w:rsid w:val="00CF2F29"/>
  </w:style>
  <w:style w:type="paragraph" w:styleId="TOCHeading">
    <w:name w:val="TOC Heading"/>
    <w:basedOn w:val="Heading1"/>
    <w:next w:val="Normal"/>
    <w:uiPriority w:val="39"/>
    <w:unhideWhenUsed/>
    <w:qFormat/>
    <w:rsid w:val="00664A5D"/>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64A5D"/>
    <w:pPr>
      <w:spacing w:after="100"/>
    </w:pPr>
  </w:style>
  <w:style w:type="paragraph" w:styleId="TOC2">
    <w:name w:val="toc 2"/>
    <w:basedOn w:val="Normal"/>
    <w:next w:val="Normal"/>
    <w:autoRedefine/>
    <w:uiPriority w:val="39"/>
    <w:unhideWhenUsed/>
    <w:rsid w:val="00664A5D"/>
    <w:pPr>
      <w:spacing w:after="100"/>
      <w:ind w:left="220"/>
    </w:pPr>
    <w:rPr>
      <w:rFonts w:eastAsiaTheme="minorEastAsia" w:cs="Times New Roman"/>
    </w:rPr>
  </w:style>
  <w:style w:type="paragraph" w:styleId="TOC3">
    <w:name w:val="toc 3"/>
    <w:basedOn w:val="Normal"/>
    <w:next w:val="Normal"/>
    <w:autoRedefine/>
    <w:uiPriority w:val="39"/>
    <w:unhideWhenUsed/>
    <w:rsid w:val="00664A5D"/>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514621">
      <w:bodyDiv w:val="1"/>
      <w:marLeft w:val="0"/>
      <w:marRight w:val="0"/>
      <w:marTop w:val="0"/>
      <w:marBottom w:val="0"/>
      <w:divBdr>
        <w:top w:val="none" w:sz="0" w:space="0" w:color="auto"/>
        <w:left w:val="none" w:sz="0" w:space="0" w:color="auto"/>
        <w:bottom w:val="none" w:sz="0" w:space="0" w:color="auto"/>
        <w:right w:val="none" w:sz="0" w:space="0" w:color="auto"/>
      </w:divBdr>
    </w:div>
    <w:div w:id="794258353">
      <w:bodyDiv w:val="1"/>
      <w:marLeft w:val="0"/>
      <w:marRight w:val="0"/>
      <w:marTop w:val="0"/>
      <w:marBottom w:val="0"/>
      <w:divBdr>
        <w:top w:val="none" w:sz="0" w:space="0" w:color="auto"/>
        <w:left w:val="none" w:sz="0" w:space="0" w:color="auto"/>
        <w:bottom w:val="none" w:sz="0" w:space="0" w:color="auto"/>
        <w:right w:val="none" w:sz="0" w:space="0" w:color="auto"/>
      </w:divBdr>
    </w:div>
    <w:div w:id="8861884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1.xm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9.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github.com/luisbart/Luis-Romain_STK4155/blob/main/Project1/Report/Project1_Luis_Romain.pdf" TargetMode="External"/><Relationship Id="rId40" Type="http://schemas.openxmlformats.org/officeDocument/2006/relationships/hyperlink" Target="https://github.com/rcorseri/UiO/tree/main/Project2" TargetMode="External"/><Relationship Id="rId5" Type="http://schemas.openxmlformats.org/officeDocument/2006/relationships/webSettings" Target="webSettings.xml"/><Relationship Id="rId15" Type="http://schemas.openxmlformats.org/officeDocument/2006/relationships/hyperlink" Target="https://github.com/luisbart/Luis-Romain_STK4155/blob/main/Project1/Report/Project1_Luis_Romain.pdf" TargetMode="External"/><Relationship Id="rId23" Type="http://schemas.openxmlformats.org/officeDocument/2006/relationships/footer" Target="footer3.xml"/><Relationship Id="rId28" Type="http://schemas.openxmlformats.org/officeDocument/2006/relationships/image" Target="media/image13.png"/><Relationship Id="rId36" Type="http://schemas.openxmlformats.org/officeDocument/2006/relationships/image" Target="media/image21.png"/><Relationship Id="rId10" Type="http://schemas.microsoft.com/office/2016/09/relationships/commentsIds" Target="commentsIds.xml"/><Relationship Id="rId19" Type="http://schemas.openxmlformats.org/officeDocument/2006/relationships/footer" Target="footer2.xml"/><Relationship Id="rId31" Type="http://schemas.openxmlformats.org/officeDocument/2006/relationships/image" Target="media/image1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6F83F-0AEB-4E06-88A0-77D624B72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37</Pages>
  <Words>6434</Words>
  <Characters>36678</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Romain Corseri</dc:creator>
  <cp:keywords/>
  <dc:description/>
  <cp:lastModifiedBy>Romain Corseri</cp:lastModifiedBy>
  <cp:revision>2</cp:revision>
  <cp:lastPrinted>2022-11-17T10:13:00Z</cp:lastPrinted>
  <dcterms:created xsi:type="dcterms:W3CDTF">2022-11-17T20:35:00Z</dcterms:created>
  <dcterms:modified xsi:type="dcterms:W3CDTF">2022-11-17T20:35:00Z</dcterms:modified>
</cp:coreProperties>
</file>